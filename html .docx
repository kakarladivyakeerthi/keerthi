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97C575" w14:textId="698690DA" w:rsidR="00B030F0" w:rsidRPr="00851A3D" w:rsidRDefault="00B030F0" w:rsidP="00030DC7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Project-1</w:t>
      </w:r>
    </w:p>
    <w:p w14:paraId="397F0F71" w14:textId="77777777" w:rsidR="00B030F0" w:rsidRPr="00851A3D" w:rsidRDefault="00B030F0" w:rsidP="006D71D7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Title: Write a Simple HTML program for displaying  ”Hello World!”:</w:t>
      </w:r>
    </w:p>
    <w:p w14:paraId="5A803824" w14:textId="77777777" w:rsidR="00B030F0" w:rsidRPr="00851A3D" w:rsidRDefault="00B030F0" w:rsidP="006D71D7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  <w:u w:val="single"/>
        </w:rPr>
        <w:t>Source</w:t>
      </w:r>
      <w:r w:rsidRPr="00851A3D">
        <w:rPr>
          <w:b/>
          <w:bCs/>
          <w:sz w:val="28"/>
          <w:szCs w:val="28"/>
        </w:rPr>
        <w:t xml:space="preserve"> </w:t>
      </w:r>
      <w:r w:rsidRPr="00851A3D">
        <w:rPr>
          <w:b/>
          <w:bCs/>
          <w:sz w:val="28"/>
          <w:szCs w:val="28"/>
          <w:u w:val="single"/>
        </w:rPr>
        <w:t>code</w:t>
      </w:r>
      <w:r w:rsidRPr="00851A3D">
        <w:rPr>
          <w:b/>
          <w:bCs/>
          <w:sz w:val="28"/>
          <w:szCs w:val="28"/>
        </w:rPr>
        <w:t>:</w:t>
      </w:r>
    </w:p>
    <w:p w14:paraId="03F6B1F8" w14:textId="77777777" w:rsidR="00B030F0" w:rsidRPr="001068E3" w:rsidRDefault="00B030F0" w:rsidP="001068E3">
      <w:r w:rsidRPr="001068E3">
        <w:t>&lt;!DOCTYPE html&gt;</w:t>
      </w:r>
    </w:p>
    <w:p w14:paraId="2A16385C" w14:textId="77777777" w:rsidR="00B030F0" w:rsidRPr="001068E3" w:rsidRDefault="00B030F0" w:rsidP="001068E3">
      <w:r w:rsidRPr="001068E3">
        <w:t>&lt;html&gt;</w:t>
      </w:r>
    </w:p>
    <w:p w14:paraId="317CDCEB" w14:textId="77777777" w:rsidR="00B030F0" w:rsidRPr="001068E3" w:rsidRDefault="00B030F0" w:rsidP="001068E3">
      <w:r w:rsidRPr="001068E3">
        <w:t>    &lt;head&gt;</w:t>
      </w:r>
    </w:p>
    <w:p w14:paraId="1E33DF64" w14:textId="77777777" w:rsidR="00B030F0" w:rsidRPr="001068E3" w:rsidRDefault="00B030F0" w:rsidP="001068E3">
      <w:r w:rsidRPr="001068E3">
        <w:t>        &lt;title&gt;</w:t>
      </w:r>
    </w:p>
    <w:p w14:paraId="470DC5C3" w14:textId="77777777" w:rsidR="00B030F0" w:rsidRPr="001068E3" w:rsidRDefault="00B030F0" w:rsidP="001068E3">
      <w:r w:rsidRPr="001068E3">
        <w:t>            First web page</w:t>
      </w:r>
    </w:p>
    <w:p w14:paraId="766899C9" w14:textId="77777777" w:rsidR="00B030F0" w:rsidRPr="001068E3" w:rsidRDefault="00B030F0" w:rsidP="001068E3">
      <w:r w:rsidRPr="001068E3">
        <w:t>        &lt;/title&gt;</w:t>
      </w:r>
    </w:p>
    <w:p w14:paraId="25E0ACF5" w14:textId="77777777" w:rsidR="00B030F0" w:rsidRPr="001068E3" w:rsidRDefault="00B030F0" w:rsidP="001068E3">
      <w:r w:rsidRPr="001068E3">
        <w:t>    &lt;/head&gt;</w:t>
      </w:r>
    </w:p>
    <w:p w14:paraId="3757ED13" w14:textId="77777777" w:rsidR="00B030F0" w:rsidRPr="001068E3" w:rsidRDefault="00B030F0" w:rsidP="001068E3">
      <w:r w:rsidRPr="001068E3">
        <w:t>    &lt;body&gt;</w:t>
      </w:r>
    </w:p>
    <w:p w14:paraId="432EC2FA" w14:textId="77777777" w:rsidR="00B030F0" w:rsidRPr="001068E3" w:rsidRDefault="00B030F0" w:rsidP="001068E3">
      <w:r w:rsidRPr="001068E3">
        <w:t>        Hello World!</w:t>
      </w:r>
    </w:p>
    <w:p w14:paraId="73FAB8D3" w14:textId="77777777" w:rsidR="00B030F0" w:rsidRPr="001068E3" w:rsidRDefault="00B030F0" w:rsidP="001068E3">
      <w:r w:rsidRPr="001068E3">
        <w:t>    &lt;/body&gt;</w:t>
      </w:r>
    </w:p>
    <w:p w14:paraId="749165D8" w14:textId="77777777" w:rsidR="00B030F0" w:rsidRDefault="00B030F0" w:rsidP="001068E3">
      <w:r w:rsidRPr="001068E3">
        <w:t>&lt;/html&gt;</w:t>
      </w:r>
    </w:p>
    <w:p w14:paraId="08FCFE97" w14:textId="77777777" w:rsidR="00B030F0" w:rsidRPr="00851A3D" w:rsidRDefault="00B030F0" w:rsidP="001068E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6CBFA8B7" w14:textId="77777777" w:rsidR="00B030F0" w:rsidRPr="005A4FA3" w:rsidRDefault="00B030F0" w:rsidP="005A4FA3">
      <w:pPr>
        <w:rPr>
          <w:b/>
          <w:bCs/>
          <w:sz w:val="24"/>
          <w:szCs w:val="24"/>
          <w:u w:val="single"/>
        </w:rPr>
      </w:pPr>
      <w:r w:rsidRPr="005A4FA3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538BC21" wp14:editId="4C963499">
            <wp:extent cx="5731510" cy="1170940"/>
            <wp:effectExtent l="0" t="0" r="2540" b="0"/>
            <wp:docPr id="1794403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3218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005C6D64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69C2E70C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6893AA09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04296339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48EB59DE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3A79639A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30198CB6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7FC44EF3" w14:textId="77777777" w:rsidR="003F0614" w:rsidRDefault="003F0614" w:rsidP="003F0614">
      <w:pPr>
        <w:jc w:val="center"/>
        <w:rPr>
          <w:b/>
          <w:bCs/>
          <w:sz w:val="28"/>
          <w:szCs w:val="28"/>
        </w:rPr>
      </w:pPr>
    </w:p>
    <w:p w14:paraId="3A26E677" w14:textId="5F37EE78" w:rsidR="00B030F0" w:rsidRPr="00851A3D" w:rsidRDefault="00B030F0" w:rsidP="003F0614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Project-2</w:t>
      </w:r>
    </w:p>
    <w:p w14:paraId="016429D1" w14:textId="77777777" w:rsidR="00B030F0" w:rsidRPr="00851A3D" w:rsidRDefault="00B030F0" w:rsidP="00B030F0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Title: Design a web page of displaying “Hello world” by using Heading Tag:</w:t>
      </w:r>
    </w:p>
    <w:p w14:paraId="7AA4EE72" w14:textId="77777777" w:rsidR="00B030F0" w:rsidRPr="00851A3D" w:rsidRDefault="00B030F0" w:rsidP="00B030F0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245C7C1C" w14:textId="77777777" w:rsidR="00B030F0" w:rsidRPr="008123A2" w:rsidRDefault="00B030F0" w:rsidP="00B030F0">
      <w:r w:rsidRPr="008123A2">
        <w:t>&lt;!DOCTYPE html&gt;</w:t>
      </w:r>
    </w:p>
    <w:p w14:paraId="0B120462" w14:textId="77777777" w:rsidR="00B030F0" w:rsidRPr="008123A2" w:rsidRDefault="00B030F0" w:rsidP="00B030F0">
      <w:r w:rsidRPr="008123A2">
        <w:t>&lt;html&gt;</w:t>
      </w:r>
    </w:p>
    <w:p w14:paraId="4D3EDEA5" w14:textId="77777777" w:rsidR="00B030F0" w:rsidRPr="008123A2" w:rsidRDefault="00B030F0" w:rsidP="00B030F0">
      <w:r w:rsidRPr="008123A2">
        <w:t>    &lt;head&gt;</w:t>
      </w:r>
    </w:p>
    <w:p w14:paraId="7FF03EDF" w14:textId="77777777" w:rsidR="00B030F0" w:rsidRPr="008123A2" w:rsidRDefault="00B030F0" w:rsidP="00B030F0">
      <w:r w:rsidRPr="008123A2">
        <w:t>        &lt;title&gt;</w:t>
      </w:r>
    </w:p>
    <w:p w14:paraId="3EA8F689" w14:textId="77777777" w:rsidR="00B030F0" w:rsidRPr="008123A2" w:rsidRDefault="00B030F0" w:rsidP="00B030F0">
      <w:r w:rsidRPr="008123A2">
        <w:t>            Second web page</w:t>
      </w:r>
    </w:p>
    <w:p w14:paraId="7306B39E" w14:textId="77777777" w:rsidR="00B030F0" w:rsidRPr="008123A2" w:rsidRDefault="00B030F0" w:rsidP="00B030F0">
      <w:r w:rsidRPr="008123A2">
        <w:t>        &lt;/title&gt;</w:t>
      </w:r>
    </w:p>
    <w:p w14:paraId="6325AA09" w14:textId="77777777" w:rsidR="00B030F0" w:rsidRPr="008123A2" w:rsidRDefault="00B030F0" w:rsidP="00B030F0">
      <w:r w:rsidRPr="008123A2">
        <w:t>    &lt;/head&gt;</w:t>
      </w:r>
    </w:p>
    <w:p w14:paraId="36F8FC01" w14:textId="77777777" w:rsidR="00B030F0" w:rsidRPr="008123A2" w:rsidRDefault="00B030F0" w:rsidP="00B030F0">
      <w:r w:rsidRPr="008123A2">
        <w:t>    &lt;body&gt;</w:t>
      </w:r>
    </w:p>
    <w:p w14:paraId="08E878F3" w14:textId="77777777" w:rsidR="00B030F0" w:rsidRPr="008123A2" w:rsidRDefault="00B030F0" w:rsidP="00B030F0">
      <w:r w:rsidRPr="008123A2">
        <w:t>        &lt;h1&gt;Hello World!&lt;/h1&gt;</w:t>
      </w:r>
    </w:p>
    <w:p w14:paraId="5974B9CC" w14:textId="77777777" w:rsidR="00B030F0" w:rsidRPr="008123A2" w:rsidRDefault="00B030F0" w:rsidP="00B030F0">
      <w:r w:rsidRPr="008123A2">
        <w:t>        &lt;h2&gt;Hello World!&lt;/h2&gt;</w:t>
      </w:r>
    </w:p>
    <w:p w14:paraId="6E08B7CD" w14:textId="77777777" w:rsidR="00B030F0" w:rsidRPr="008123A2" w:rsidRDefault="00B030F0" w:rsidP="00B030F0">
      <w:r w:rsidRPr="008123A2">
        <w:t>        &lt;h3&gt;Hello World!&lt;/h3&gt;</w:t>
      </w:r>
    </w:p>
    <w:p w14:paraId="5F801481" w14:textId="77777777" w:rsidR="00B030F0" w:rsidRPr="008123A2" w:rsidRDefault="00B030F0" w:rsidP="00B030F0">
      <w:r w:rsidRPr="008123A2">
        <w:t>        &lt;h4&gt;Hello World!&lt;/h4&gt;</w:t>
      </w:r>
    </w:p>
    <w:p w14:paraId="4F9F7B65" w14:textId="77777777" w:rsidR="00B030F0" w:rsidRPr="008123A2" w:rsidRDefault="00B030F0" w:rsidP="00B030F0">
      <w:r w:rsidRPr="008123A2">
        <w:t>        &lt;h5&gt;Hello World!&lt;/h5&gt;</w:t>
      </w:r>
    </w:p>
    <w:p w14:paraId="344DA610" w14:textId="77777777" w:rsidR="00B030F0" w:rsidRPr="008123A2" w:rsidRDefault="00B030F0" w:rsidP="00B030F0">
      <w:r w:rsidRPr="008123A2">
        <w:t>        &lt;h6&gt;Hello World!&lt;/h6&gt;</w:t>
      </w:r>
    </w:p>
    <w:p w14:paraId="21E87B85" w14:textId="77777777" w:rsidR="00B030F0" w:rsidRPr="008123A2" w:rsidRDefault="00B030F0" w:rsidP="00B030F0">
      <w:r w:rsidRPr="008123A2">
        <w:t>    &lt;/body&gt;</w:t>
      </w:r>
    </w:p>
    <w:p w14:paraId="6ED770A2" w14:textId="77777777" w:rsidR="00B030F0" w:rsidRDefault="00B030F0" w:rsidP="00B030F0">
      <w:r w:rsidRPr="008123A2">
        <w:t>&lt;/html&gt;</w:t>
      </w:r>
    </w:p>
    <w:p w14:paraId="5A08F674" w14:textId="77777777" w:rsidR="00B030F0" w:rsidRPr="00851A3D" w:rsidRDefault="00B030F0" w:rsidP="00B030F0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53CD36DB" w14:textId="02BE40A3" w:rsidR="00BC3E59" w:rsidRPr="00BC3E59" w:rsidRDefault="00B030F0">
      <w:pPr>
        <w:rPr>
          <w:b/>
          <w:bCs/>
          <w:sz w:val="24"/>
          <w:szCs w:val="24"/>
          <w:u w:val="single"/>
        </w:rPr>
      </w:pPr>
      <w:r w:rsidRPr="009225A9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182D594" wp14:editId="13484192">
            <wp:extent cx="5731510" cy="2336165"/>
            <wp:effectExtent l="0" t="0" r="2540" b="6985"/>
            <wp:docPr id="4052870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7F7D" w14:textId="75460CCB" w:rsidR="00B030F0" w:rsidRPr="00B030F0" w:rsidRDefault="00B030F0">
      <w:r w:rsidRPr="008123A2">
        <w:t>       </w:t>
      </w:r>
    </w:p>
    <w:p w14:paraId="40CE9A47" w14:textId="77777777" w:rsidR="00B030F0" w:rsidRPr="00851A3D" w:rsidRDefault="00B030F0" w:rsidP="007F024F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Project-3</w:t>
      </w:r>
    </w:p>
    <w:p w14:paraId="510174A7" w14:textId="77777777" w:rsidR="00B030F0" w:rsidRPr="00851A3D" w:rsidRDefault="00B030F0" w:rsidP="007F024F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Title: Design a web page by demonstrating the usage of Paragraph Tag:</w:t>
      </w:r>
    </w:p>
    <w:p w14:paraId="3FE502DC" w14:textId="77777777" w:rsidR="00B030F0" w:rsidRPr="00851A3D" w:rsidRDefault="00B030F0" w:rsidP="007F024F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4FAB83BE" w14:textId="77777777" w:rsidR="00B030F0" w:rsidRPr="006E7D61" w:rsidRDefault="00B030F0" w:rsidP="006E7D61">
      <w:r w:rsidRPr="006E7D61">
        <w:t>&lt;!DOCTYPE html&gt;</w:t>
      </w:r>
    </w:p>
    <w:p w14:paraId="01E9F75B" w14:textId="77777777" w:rsidR="00B030F0" w:rsidRPr="006E7D61" w:rsidRDefault="00B030F0" w:rsidP="006E7D61">
      <w:r w:rsidRPr="006E7D61">
        <w:t>&lt;html&gt;</w:t>
      </w:r>
    </w:p>
    <w:p w14:paraId="07C2FDAF" w14:textId="77777777" w:rsidR="00B030F0" w:rsidRPr="006E7D61" w:rsidRDefault="00B030F0" w:rsidP="006E7D61">
      <w:r w:rsidRPr="006E7D61">
        <w:t>    &lt;head&gt;</w:t>
      </w:r>
    </w:p>
    <w:p w14:paraId="5E8AC8B7" w14:textId="77777777" w:rsidR="00B030F0" w:rsidRPr="006E7D61" w:rsidRDefault="00B030F0" w:rsidP="006E7D61">
      <w:r w:rsidRPr="006E7D61">
        <w:t>        &lt;title&gt;</w:t>
      </w:r>
    </w:p>
    <w:p w14:paraId="0D42F069" w14:textId="77777777" w:rsidR="00B030F0" w:rsidRPr="006E7D61" w:rsidRDefault="00B030F0" w:rsidP="006E7D61">
      <w:r w:rsidRPr="006E7D61">
        <w:t>            Paragraph Tag</w:t>
      </w:r>
    </w:p>
    <w:p w14:paraId="5C0DB1D4" w14:textId="77777777" w:rsidR="00B030F0" w:rsidRPr="006E7D61" w:rsidRDefault="00B030F0" w:rsidP="006E7D61">
      <w:r w:rsidRPr="006E7D61">
        <w:t>        &lt;/title&gt;</w:t>
      </w:r>
    </w:p>
    <w:p w14:paraId="146BE903" w14:textId="77777777" w:rsidR="00B030F0" w:rsidRPr="006E7D61" w:rsidRDefault="00B030F0" w:rsidP="006E7D61">
      <w:r w:rsidRPr="006E7D61">
        <w:t>    &lt;/head&gt;</w:t>
      </w:r>
    </w:p>
    <w:p w14:paraId="0AD6C726" w14:textId="77777777" w:rsidR="00B030F0" w:rsidRPr="006E7D61" w:rsidRDefault="00B030F0" w:rsidP="006E7D61">
      <w:r w:rsidRPr="006E7D61">
        <w:t>    &lt;body&gt;</w:t>
      </w:r>
    </w:p>
    <w:p w14:paraId="6CA2B2FA" w14:textId="77777777" w:rsidR="00B030F0" w:rsidRPr="006E7D61" w:rsidRDefault="00B030F0" w:rsidP="006E7D61">
      <w:r w:rsidRPr="006E7D61">
        <w:t>        &lt;h1&gt;Paragraph&lt;/h1&gt;</w:t>
      </w:r>
    </w:p>
    <w:p w14:paraId="38B9072C" w14:textId="66FF2ABA" w:rsidR="00B030F0" w:rsidRPr="006E7D61" w:rsidRDefault="00B030F0" w:rsidP="006E7D61">
      <w:r w:rsidRPr="006E7D61">
        <w:t>        &lt;p&gt;/This is a paragraph.&lt;br&gt;Adding a line break here for demonstrat</w:t>
      </w:r>
      <w:r w:rsidR="00076E87">
        <w:t>i</w:t>
      </w:r>
      <w:r w:rsidRPr="006E7D61">
        <w:t>on.&lt;/p&gt;</w:t>
      </w:r>
    </w:p>
    <w:p w14:paraId="2D55019F" w14:textId="77777777" w:rsidR="00B030F0" w:rsidRPr="006E7D61" w:rsidRDefault="00B030F0" w:rsidP="006E7D61">
      <w:r w:rsidRPr="006E7D61">
        <w:t>        &lt;br&gt;</w:t>
      </w:r>
    </w:p>
    <w:p w14:paraId="312BF40C" w14:textId="77777777" w:rsidR="00B030F0" w:rsidRPr="006E7D61" w:rsidRDefault="00B030F0" w:rsidP="006E7D61">
      <w:r w:rsidRPr="006E7D61">
        <w:t>        &lt;p&gt; This is another paragraph.&lt;br&gt;Here's another line break within this paragraph&lt;/p&gt;</w:t>
      </w:r>
    </w:p>
    <w:p w14:paraId="7E3E4E8A" w14:textId="77777777" w:rsidR="00B030F0" w:rsidRPr="006E7D61" w:rsidRDefault="00B030F0" w:rsidP="006E7D61">
      <w:r w:rsidRPr="006E7D61">
        <w:t>        &lt;br&gt;</w:t>
      </w:r>
    </w:p>
    <w:p w14:paraId="375810B3" w14:textId="77777777" w:rsidR="00B030F0" w:rsidRPr="006E7D61" w:rsidRDefault="00B030F0" w:rsidP="006E7D61">
      <w:r w:rsidRPr="006E7D61">
        <w:t xml:space="preserve">        </w:t>
      </w:r>
    </w:p>
    <w:p w14:paraId="48857393" w14:textId="77777777" w:rsidR="00B030F0" w:rsidRPr="006E7D61" w:rsidRDefault="00B030F0" w:rsidP="006E7D61">
      <w:r w:rsidRPr="006E7D61">
        <w:t>    &lt;/body&gt;</w:t>
      </w:r>
    </w:p>
    <w:p w14:paraId="42AFB25B" w14:textId="77777777" w:rsidR="00B030F0" w:rsidRDefault="00B030F0" w:rsidP="006E7D61">
      <w:r w:rsidRPr="006E7D61">
        <w:t>&lt;/html&gt;</w:t>
      </w:r>
    </w:p>
    <w:p w14:paraId="695A32BC" w14:textId="77777777" w:rsidR="00B030F0" w:rsidRPr="00851A3D" w:rsidRDefault="00B030F0" w:rsidP="006E7D61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445942CB" w14:textId="77777777" w:rsidR="00B030F0" w:rsidRDefault="00B030F0" w:rsidP="00FC417B">
      <w:pPr>
        <w:rPr>
          <w:b/>
          <w:bCs/>
          <w:sz w:val="24"/>
          <w:szCs w:val="24"/>
          <w:u w:val="single"/>
        </w:rPr>
      </w:pPr>
      <w:r w:rsidRPr="00DF04A5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DEDA09B" wp14:editId="40371C78">
            <wp:extent cx="5731510" cy="2601595"/>
            <wp:effectExtent l="0" t="0" r="2540" b="8255"/>
            <wp:docPr id="1531635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030" w14:textId="5CE1E35F" w:rsidR="00B030F0" w:rsidRPr="00851A3D" w:rsidRDefault="00B030F0" w:rsidP="003F0614">
      <w:pPr>
        <w:jc w:val="center"/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</w:rPr>
        <w:lastRenderedPageBreak/>
        <w:t>Project-4</w:t>
      </w:r>
    </w:p>
    <w:p w14:paraId="33FF2E21" w14:textId="77777777" w:rsidR="00B030F0" w:rsidRPr="00851A3D" w:rsidRDefault="00B030F0" w:rsidP="000B4565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Title: Design a web page by demonstrating the usage of HTML lists:</w:t>
      </w:r>
    </w:p>
    <w:p w14:paraId="5F9986C5" w14:textId="77777777" w:rsidR="00B030F0" w:rsidRPr="00851A3D" w:rsidRDefault="00B030F0" w:rsidP="000B4565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1FD42B27" w14:textId="77777777" w:rsidR="00B030F0" w:rsidRPr="000B4565" w:rsidRDefault="00B030F0" w:rsidP="000B4565">
      <w:r w:rsidRPr="000B4565">
        <w:t>&lt;!DOCTYPE html&gt;</w:t>
      </w:r>
    </w:p>
    <w:p w14:paraId="29884D1D" w14:textId="77777777" w:rsidR="00B030F0" w:rsidRPr="000B4565" w:rsidRDefault="00B030F0" w:rsidP="000B4565">
      <w:r w:rsidRPr="000B4565">
        <w:t>&lt;html&gt;</w:t>
      </w:r>
    </w:p>
    <w:p w14:paraId="6D03121F" w14:textId="77777777" w:rsidR="00B030F0" w:rsidRPr="000B4565" w:rsidRDefault="00B030F0" w:rsidP="000B4565">
      <w:r w:rsidRPr="000B4565">
        <w:t>    &lt;head&gt;</w:t>
      </w:r>
    </w:p>
    <w:p w14:paraId="29DB1F22" w14:textId="77777777" w:rsidR="00B030F0" w:rsidRPr="000B4565" w:rsidRDefault="00B030F0" w:rsidP="000B4565">
      <w:r w:rsidRPr="000B4565">
        <w:t>        &lt;title&gt;</w:t>
      </w:r>
    </w:p>
    <w:p w14:paraId="5646162B" w14:textId="77777777" w:rsidR="00B030F0" w:rsidRPr="000B4565" w:rsidRDefault="00B030F0" w:rsidP="000B4565">
      <w:r w:rsidRPr="000B4565">
        <w:t>            HTML lists Example</w:t>
      </w:r>
    </w:p>
    <w:p w14:paraId="590A3905" w14:textId="2AF87713" w:rsidR="00B030F0" w:rsidRPr="000B4565" w:rsidRDefault="00B030F0" w:rsidP="00A40B61">
      <w:r w:rsidRPr="000B4565">
        <w:t>        &lt;/title</w:t>
      </w:r>
      <w:r w:rsidR="00A40B61">
        <w:t>&gt;</w:t>
      </w:r>
    </w:p>
    <w:p w14:paraId="09F4BF87" w14:textId="77777777" w:rsidR="00A40B61" w:rsidRPr="000B4565" w:rsidRDefault="00A40B61" w:rsidP="00A40B61">
      <w:r w:rsidRPr="000B4565">
        <w:t>&lt;/head&gt;</w:t>
      </w:r>
    </w:p>
    <w:p w14:paraId="0D64411D" w14:textId="77777777" w:rsidR="00A40B61" w:rsidRPr="000B4565" w:rsidRDefault="00A40B61" w:rsidP="00A40B61">
      <w:r w:rsidRPr="000B4565">
        <w:t>    &lt;body&gt;</w:t>
      </w:r>
    </w:p>
    <w:p w14:paraId="5A22A94F" w14:textId="77777777" w:rsidR="00A40B61" w:rsidRPr="000B4565" w:rsidRDefault="00A40B61" w:rsidP="00A40B61">
      <w:r w:rsidRPr="000B4565">
        <w:t>        &lt;h2&gt;Ordered list(numbered)&lt;/h2</w:t>
      </w:r>
    </w:p>
    <w:p w14:paraId="7EC6293E" w14:textId="77777777" w:rsidR="00A40B61" w:rsidRPr="000B4565" w:rsidRDefault="00A40B61" w:rsidP="00A40B61">
      <w:r w:rsidRPr="000B4565">
        <w:t>            &lt;ol&gt;</w:t>
      </w:r>
    </w:p>
    <w:p w14:paraId="13291ECC" w14:textId="77777777" w:rsidR="00A40B61" w:rsidRPr="000B4565" w:rsidRDefault="00A40B61" w:rsidP="00A40B61">
      <w:r w:rsidRPr="000B4565">
        <w:t>                &lt;li&gt;Rice&lt;/li&gt;</w:t>
      </w:r>
    </w:p>
    <w:p w14:paraId="2B8F218C" w14:textId="5C496028" w:rsidR="00A40B61" w:rsidRPr="000B4565" w:rsidRDefault="00A40B61" w:rsidP="00A40B61">
      <w:r w:rsidRPr="000B4565">
        <w:t>                &lt;li&gt;</w:t>
      </w:r>
      <w:r w:rsidR="00586193" w:rsidRPr="000B4565">
        <w:t>Sugar</w:t>
      </w:r>
      <w:r w:rsidRPr="000B4565">
        <w:t>&lt;/li&gt;</w:t>
      </w:r>
    </w:p>
    <w:p w14:paraId="2D06BC7F" w14:textId="77777777" w:rsidR="00A40B61" w:rsidRPr="000B4565" w:rsidRDefault="00A40B61" w:rsidP="00A40B61">
      <w:r w:rsidRPr="000B4565">
        <w:t>                &lt;li&gt;Dal&lt;/li&gt;</w:t>
      </w:r>
    </w:p>
    <w:p w14:paraId="767A164C" w14:textId="77777777" w:rsidR="00A40B61" w:rsidRPr="000B4565" w:rsidRDefault="00A40B61" w:rsidP="00A40B61">
      <w:r w:rsidRPr="000B4565">
        <w:t>            &lt;/ol&gt;</w:t>
      </w:r>
    </w:p>
    <w:p w14:paraId="44B64A5C" w14:textId="01BBC0F1" w:rsidR="00A40B61" w:rsidRPr="000B4565" w:rsidRDefault="00A40B61" w:rsidP="00A40B61">
      <w:r w:rsidRPr="000B4565">
        <w:t xml:space="preserve">            &lt;h2&gt; </w:t>
      </w:r>
      <w:r w:rsidR="00586193" w:rsidRPr="000B4565">
        <w:t>Unordered</w:t>
      </w:r>
      <w:r w:rsidRPr="000B4565">
        <w:t xml:space="preserve"> list(Bullet Points)&lt;/h2&gt;</w:t>
      </w:r>
    </w:p>
    <w:p w14:paraId="204F82DE" w14:textId="77777777" w:rsidR="00A40B61" w:rsidRPr="000B4565" w:rsidRDefault="00A40B61" w:rsidP="00A40B61">
      <w:r w:rsidRPr="000B4565">
        <w:t>            &lt;ul&gt;</w:t>
      </w:r>
    </w:p>
    <w:p w14:paraId="255C3127" w14:textId="77777777" w:rsidR="00A40B61" w:rsidRPr="000B4565" w:rsidRDefault="00A40B61" w:rsidP="00A40B61">
      <w:r w:rsidRPr="000B4565">
        <w:t>                &lt;li&gt;Apple&lt;/li&gt;</w:t>
      </w:r>
    </w:p>
    <w:p w14:paraId="5CD668FA" w14:textId="77777777" w:rsidR="00A40B61" w:rsidRPr="000B4565" w:rsidRDefault="00A40B61" w:rsidP="00A40B61">
      <w:r w:rsidRPr="000B4565">
        <w:t>                &lt;li&gt;Orange&lt;/li&gt;</w:t>
      </w:r>
    </w:p>
    <w:p w14:paraId="2886276C" w14:textId="77777777" w:rsidR="00A40B61" w:rsidRPr="000B4565" w:rsidRDefault="00A40B61" w:rsidP="00A40B61">
      <w:r w:rsidRPr="000B4565">
        <w:t>                &lt;li&gt;Banana&lt;/li&gt;</w:t>
      </w:r>
    </w:p>
    <w:p w14:paraId="3DA32397" w14:textId="77777777" w:rsidR="00A40B61" w:rsidRPr="000B4565" w:rsidRDefault="00A40B61" w:rsidP="00A40B61">
      <w:r w:rsidRPr="000B4565">
        <w:t>            &lt;/ul&gt;</w:t>
      </w:r>
    </w:p>
    <w:p w14:paraId="36992B07" w14:textId="77777777" w:rsidR="00A40B61" w:rsidRPr="000B4565" w:rsidRDefault="00A40B61" w:rsidP="00A40B61">
      <w:r w:rsidRPr="000B4565">
        <w:t>            &lt;h2&gt;Definition List(Items)&lt;/h2&gt;</w:t>
      </w:r>
    </w:p>
    <w:p w14:paraId="2D1476D9" w14:textId="77777777" w:rsidR="00A40B61" w:rsidRPr="000B4565" w:rsidRDefault="00A40B61" w:rsidP="00A40B61">
      <w:r w:rsidRPr="000B4565">
        <w:t>            &lt;dl&gt;</w:t>
      </w:r>
    </w:p>
    <w:p w14:paraId="05202B5E" w14:textId="77777777" w:rsidR="00A40B61" w:rsidRPr="000B4565" w:rsidRDefault="00A40B61" w:rsidP="00A40B61">
      <w:r w:rsidRPr="000B4565">
        <w:t>                &lt;dt&gt;Potato&lt;/dt&gt;</w:t>
      </w:r>
    </w:p>
    <w:p w14:paraId="3E2C6208" w14:textId="77777777" w:rsidR="00A40B61" w:rsidRPr="000B4565" w:rsidRDefault="00A40B61" w:rsidP="00A40B61"/>
    <w:p w14:paraId="47B99F2D" w14:textId="744447DA" w:rsidR="00A40B61" w:rsidRPr="000B4565" w:rsidRDefault="00A40B61" w:rsidP="00A40B61">
      <w:r w:rsidRPr="000B4565">
        <w:t xml:space="preserve">            &lt;dd&gt;A starchy </w:t>
      </w:r>
      <w:r w:rsidR="00586193" w:rsidRPr="000B4565">
        <w:t>vegetable</w:t>
      </w:r>
      <w:r w:rsidRPr="000B4565">
        <w:t xml:space="preserve"> commonly used in cooking.&lt;/dd&gt;</w:t>
      </w:r>
    </w:p>
    <w:p w14:paraId="371C6C1F" w14:textId="77777777" w:rsidR="00A40B61" w:rsidRDefault="00A40B61" w:rsidP="00A40B61">
      <w:r w:rsidRPr="000B4565">
        <w:t>            &lt;dt&gt;Brinjal&lt;/dt&gt;</w:t>
      </w:r>
    </w:p>
    <w:p w14:paraId="76584135" w14:textId="6BEE2674" w:rsidR="00851A3D" w:rsidRPr="000B4565" w:rsidRDefault="00851A3D" w:rsidP="00851A3D">
      <w:r w:rsidRPr="000B4565">
        <w:t xml:space="preserve">&lt;dd&gt;Also known as eggpiant, a versatile </w:t>
      </w:r>
      <w:r w:rsidR="00586193" w:rsidRPr="000B4565">
        <w:t>vegetable</w:t>
      </w:r>
      <w:r w:rsidRPr="000B4565">
        <w:t xml:space="preserve"> used in various dishes.&lt;/dd&gt;</w:t>
      </w:r>
    </w:p>
    <w:p w14:paraId="32CA793E" w14:textId="77777777" w:rsidR="00851A3D" w:rsidRPr="000B4565" w:rsidRDefault="00851A3D" w:rsidP="00851A3D">
      <w:r w:rsidRPr="000B4565">
        <w:lastRenderedPageBreak/>
        <w:t>            &lt;/dl&gt;</w:t>
      </w:r>
    </w:p>
    <w:p w14:paraId="1C9A18EA" w14:textId="77777777" w:rsidR="00851A3D" w:rsidRPr="000B4565" w:rsidRDefault="00851A3D" w:rsidP="00851A3D">
      <w:r w:rsidRPr="000B4565">
        <w:t>    &lt;/body&gt;</w:t>
      </w:r>
    </w:p>
    <w:p w14:paraId="5EBA973B" w14:textId="77777777" w:rsidR="00851A3D" w:rsidRDefault="00851A3D" w:rsidP="00851A3D">
      <w:r w:rsidRPr="000B4565">
        <w:t>&lt;/html&gt;</w:t>
      </w:r>
    </w:p>
    <w:p w14:paraId="7133E33E" w14:textId="273DABF8" w:rsidR="00B030F0" w:rsidRPr="003F0614" w:rsidRDefault="003F0614" w:rsidP="001068E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4BD46DDF" w14:textId="62F9BF06" w:rsidR="00B030F0" w:rsidRPr="009F3FAD" w:rsidRDefault="003F0614" w:rsidP="009F3FAD">
      <w:r w:rsidRPr="005367F0">
        <w:rPr>
          <w:noProof/>
        </w:rPr>
        <w:drawing>
          <wp:inline distT="0" distB="0" distL="0" distR="0" wp14:anchorId="5453CBB4" wp14:editId="7A132E21">
            <wp:extent cx="4798230" cy="2311400"/>
            <wp:effectExtent l="0" t="0" r="2540" b="0"/>
            <wp:docPr id="6730150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60" cy="231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30F0">
        <w:br w:type="page"/>
      </w:r>
    </w:p>
    <w:p w14:paraId="2F87EC8A" w14:textId="77777777" w:rsidR="00B030F0" w:rsidRPr="00851A3D" w:rsidRDefault="00B030F0" w:rsidP="00AE379B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Project-5</w:t>
      </w:r>
    </w:p>
    <w:p w14:paraId="0C8A2C86" w14:textId="77777777" w:rsidR="00B030F0" w:rsidRPr="00851A3D" w:rsidRDefault="00B030F0" w:rsidP="00CF545E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Title: To design a web page by demonstrating the usage of HTML list type attribute –“A”:</w:t>
      </w:r>
    </w:p>
    <w:p w14:paraId="2BDAC19C" w14:textId="77777777" w:rsidR="00B030F0" w:rsidRPr="00851A3D" w:rsidRDefault="00B030F0" w:rsidP="00CF545E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0242489B" w14:textId="77777777" w:rsidR="00B030F0" w:rsidRPr="009F3FAD" w:rsidRDefault="00B030F0" w:rsidP="009F3FAD">
      <w:r w:rsidRPr="009F3FAD">
        <w:t>    &lt;/body&gt;</w:t>
      </w:r>
    </w:p>
    <w:p w14:paraId="43E807FF" w14:textId="77777777" w:rsidR="00B030F0" w:rsidRPr="009F3FAD" w:rsidRDefault="00B030F0" w:rsidP="009F3FAD">
      <w:r w:rsidRPr="009F3FAD">
        <w:t>&lt;/html&gt;</w:t>
      </w:r>
    </w:p>
    <w:p w14:paraId="3787A97E" w14:textId="77777777" w:rsidR="00B030F0" w:rsidRDefault="00B030F0"/>
    <w:p w14:paraId="6A7E07CF" w14:textId="77777777" w:rsidR="00B030F0" w:rsidRPr="009F5629" w:rsidRDefault="00B030F0" w:rsidP="009F5629">
      <w:r w:rsidRPr="009F5629">
        <w:t>&lt;!DOCTYPE html&gt;</w:t>
      </w:r>
    </w:p>
    <w:p w14:paraId="7FFE8383" w14:textId="77777777" w:rsidR="00B030F0" w:rsidRPr="009F5629" w:rsidRDefault="00B030F0" w:rsidP="009F5629">
      <w:r w:rsidRPr="009F5629">
        <w:t>&lt;html&gt;</w:t>
      </w:r>
    </w:p>
    <w:p w14:paraId="62082755" w14:textId="77777777" w:rsidR="00B030F0" w:rsidRPr="009F5629" w:rsidRDefault="00B030F0" w:rsidP="009F5629">
      <w:r w:rsidRPr="009F5629">
        <w:t>    &lt;head&gt;</w:t>
      </w:r>
    </w:p>
    <w:p w14:paraId="6DD9D3B3" w14:textId="77777777" w:rsidR="00B030F0" w:rsidRPr="009F5629" w:rsidRDefault="00B030F0" w:rsidP="009F5629">
      <w:r w:rsidRPr="009F5629">
        <w:t>        &lt;title&gt;</w:t>
      </w:r>
    </w:p>
    <w:p w14:paraId="589B627A" w14:textId="77777777" w:rsidR="00B030F0" w:rsidRPr="009F5629" w:rsidRDefault="00B030F0" w:rsidP="009F5629">
      <w:r w:rsidRPr="009F5629">
        <w:t>            Second web page</w:t>
      </w:r>
    </w:p>
    <w:p w14:paraId="5C1DC440" w14:textId="77777777" w:rsidR="00B030F0" w:rsidRPr="009F5629" w:rsidRDefault="00B030F0" w:rsidP="009F5629">
      <w:r w:rsidRPr="009F5629">
        <w:t>        &lt;/title&gt;</w:t>
      </w:r>
    </w:p>
    <w:p w14:paraId="7CFEB499" w14:textId="77777777" w:rsidR="00B030F0" w:rsidRPr="009F5629" w:rsidRDefault="00B030F0" w:rsidP="009F5629">
      <w:r w:rsidRPr="009F5629">
        <w:t>    &lt;/head&gt;</w:t>
      </w:r>
    </w:p>
    <w:p w14:paraId="52633A42" w14:textId="77777777" w:rsidR="00B030F0" w:rsidRPr="009F5629" w:rsidRDefault="00B030F0" w:rsidP="009F5629">
      <w:r w:rsidRPr="009F5629">
        <w:t>    &lt;body&gt;</w:t>
      </w:r>
    </w:p>
    <w:p w14:paraId="43BEC660" w14:textId="77777777" w:rsidR="00B030F0" w:rsidRPr="009F5629" w:rsidRDefault="00B030F0" w:rsidP="009F5629">
      <w:r w:rsidRPr="009F5629">
        <w:t>        &lt;ol type="A"&gt;</w:t>
      </w:r>
    </w:p>
    <w:p w14:paraId="08CD26E5" w14:textId="77777777" w:rsidR="00B030F0" w:rsidRPr="009F5629" w:rsidRDefault="00B030F0" w:rsidP="009F5629">
      <w:r w:rsidRPr="009F5629">
        <w:t>            &lt;li&gt;SASI&lt;/li&gt;</w:t>
      </w:r>
    </w:p>
    <w:p w14:paraId="4159E6C0" w14:textId="77777777" w:rsidR="00B030F0" w:rsidRPr="009F5629" w:rsidRDefault="00B030F0" w:rsidP="009F5629">
      <w:r w:rsidRPr="009F5629">
        <w:t>            &lt;li&gt;LIKKI&lt;/li&gt;</w:t>
      </w:r>
    </w:p>
    <w:p w14:paraId="30F61923" w14:textId="77777777" w:rsidR="00B030F0" w:rsidRPr="009F5629" w:rsidRDefault="00B030F0" w:rsidP="009F5629">
      <w:r w:rsidRPr="009F5629">
        <w:t>            &lt;li&gt;RAM&lt;/li&gt;</w:t>
      </w:r>
    </w:p>
    <w:p w14:paraId="6C2F0ED5" w14:textId="77777777" w:rsidR="00B030F0" w:rsidRPr="009F5629" w:rsidRDefault="00B030F0" w:rsidP="009F5629">
      <w:r w:rsidRPr="009F5629">
        <w:t xml:space="preserve">            </w:t>
      </w:r>
    </w:p>
    <w:p w14:paraId="6458E748" w14:textId="77777777" w:rsidR="00B030F0" w:rsidRPr="009F5629" w:rsidRDefault="00B030F0" w:rsidP="009F5629">
      <w:r w:rsidRPr="009F5629">
        <w:t>        &lt;/ol&gt;</w:t>
      </w:r>
    </w:p>
    <w:p w14:paraId="41AD9032" w14:textId="77777777" w:rsidR="00B030F0" w:rsidRPr="009F5629" w:rsidRDefault="00B030F0" w:rsidP="009F5629">
      <w:r w:rsidRPr="009F5629">
        <w:t>    &lt;/body&gt;</w:t>
      </w:r>
    </w:p>
    <w:p w14:paraId="3A819C3D" w14:textId="77777777" w:rsidR="00B030F0" w:rsidRDefault="00B030F0" w:rsidP="009F5629">
      <w:r w:rsidRPr="009F5629">
        <w:t>&lt;/html&gt;</w:t>
      </w:r>
    </w:p>
    <w:p w14:paraId="1953B458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3B3A41D3" w14:textId="77777777" w:rsidR="00B030F0" w:rsidRPr="00100942" w:rsidRDefault="00B030F0" w:rsidP="00100942">
      <w:r w:rsidRPr="00100942">
        <w:rPr>
          <w:noProof/>
        </w:rPr>
        <w:drawing>
          <wp:inline distT="0" distB="0" distL="0" distR="0" wp14:anchorId="691DF044" wp14:editId="3C97531F">
            <wp:extent cx="5731510" cy="1109980"/>
            <wp:effectExtent l="0" t="0" r="2540" b="0"/>
            <wp:docPr id="5861377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1BC9" w14:textId="77777777" w:rsidR="00B030F0" w:rsidRPr="009F5629" w:rsidRDefault="00B030F0" w:rsidP="009F5629"/>
    <w:p w14:paraId="7264F199" w14:textId="77777777" w:rsidR="003F0614" w:rsidRDefault="003F0614" w:rsidP="003F0614"/>
    <w:p w14:paraId="53C86818" w14:textId="438C249A" w:rsidR="00B030F0" w:rsidRPr="00851A3D" w:rsidRDefault="00B030F0" w:rsidP="003F0614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ct-6</w:t>
      </w:r>
    </w:p>
    <w:p w14:paraId="4A4E378F" w14:textId="77777777" w:rsidR="00B030F0" w:rsidRPr="00851A3D" w:rsidRDefault="00B030F0" w:rsidP="007D0B9F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attribute-“a”:</w:t>
      </w:r>
    </w:p>
    <w:p w14:paraId="35B656CC" w14:textId="77777777" w:rsidR="00B030F0" w:rsidRPr="00851A3D" w:rsidRDefault="00B030F0" w:rsidP="007D0B9F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2F2C8E87" w14:textId="77777777" w:rsidR="00B030F0" w:rsidRPr="00E42D5A" w:rsidRDefault="00B030F0" w:rsidP="00F34E0E">
      <w:r w:rsidRPr="00E42D5A">
        <w:t>&lt;!DOCTYPE html&gt;</w:t>
      </w:r>
    </w:p>
    <w:p w14:paraId="5B649048" w14:textId="77777777" w:rsidR="00B030F0" w:rsidRPr="00E42D5A" w:rsidRDefault="00B030F0" w:rsidP="00E42D5A">
      <w:r w:rsidRPr="00E42D5A">
        <w:t>&lt;html&gt;</w:t>
      </w:r>
    </w:p>
    <w:p w14:paraId="3BFFFFAF" w14:textId="77777777" w:rsidR="00B030F0" w:rsidRPr="00E42D5A" w:rsidRDefault="00B030F0" w:rsidP="00E42D5A">
      <w:r w:rsidRPr="00E42D5A">
        <w:t>    &lt;head&gt;</w:t>
      </w:r>
    </w:p>
    <w:p w14:paraId="6700BB22" w14:textId="77777777" w:rsidR="00B030F0" w:rsidRPr="00E42D5A" w:rsidRDefault="00B030F0" w:rsidP="00E42D5A">
      <w:r w:rsidRPr="00E42D5A">
        <w:t>        &lt;title&gt;</w:t>
      </w:r>
    </w:p>
    <w:p w14:paraId="2217EA09" w14:textId="77777777" w:rsidR="00B030F0" w:rsidRPr="00E42D5A" w:rsidRDefault="00B030F0" w:rsidP="00E42D5A">
      <w:r w:rsidRPr="00E42D5A">
        <w:t>            Second web page</w:t>
      </w:r>
    </w:p>
    <w:p w14:paraId="0A7A1737" w14:textId="77777777" w:rsidR="00B030F0" w:rsidRPr="00E42D5A" w:rsidRDefault="00B030F0" w:rsidP="00E42D5A">
      <w:r w:rsidRPr="00E42D5A">
        <w:t>        &lt;/title&gt;</w:t>
      </w:r>
    </w:p>
    <w:p w14:paraId="08D95873" w14:textId="77777777" w:rsidR="00B030F0" w:rsidRPr="00E42D5A" w:rsidRDefault="00B030F0" w:rsidP="00E42D5A">
      <w:r w:rsidRPr="00E42D5A">
        <w:t>    &lt;/head&gt;</w:t>
      </w:r>
    </w:p>
    <w:p w14:paraId="1522E17D" w14:textId="77777777" w:rsidR="00B030F0" w:rsidRPr="00E42D5A" w:rsidRDefault="00B030F0" w:rsidP="00E42D5A">
      <w:r w:rsidRPr="00E42D5A">
        <w:t>    &lt;body&gt;</w:t>
      </w:r>
    </w:p>
    <w:p w14:paraId="7631243D" w14:textId="77777777" w:rsidR="00B030F0" w:rsidRPr="00E42D5A" w:rsidRDefault="00B030F0" w:rsidP="00E42D5A">
      <w:r w:rsidRPr="00E42D5A">
        <w:t>        &lt;ol type="a"&gt;</w:t>
      </w:r>
    </w:p>
    <w:p w14:paraId="56484254" w14:textId="77777777" w:rsidR="00B030F0" w:rsidRPr="00E42D5A" w:rsidRDefault="00B030F0" w:rsidP="00E42D5A">
      <w:r w:rsidRPr="00E42D5A">
        <w:t>            &lt;li&gt;SASI&lt;/li&gt;</w:t>
      </w:r>
    </w:p>
    <w:p w14:paraId="2D256842" w14:textId="77777777" w:rsidR="00B030F0" w:rsidRPr="00E42D5A" w:rsidRDefault="00B030F0" w:rsidP="00E42D5A">
      <w:r w:rsidRPr="00E42D5A">
        <w:t>            &lt;li&gt;LIKKI&lt;/li&gt;</w:t>
      </w:r>
    </w:p>
    <w:p w14:paraId="0F1D7A5B" w14:textId="77777777" w:rsidR="00B030F0" w:rsidRPr="00E42D5A" w:rsidRDefault="00B030F0" w:rsidP="00E42D5A">
      <w:r w:rsidRPr="00E42D5A">
        <w:t>            &lt;li&gt;RAM&lt;/li&gt;</w:t>
      </w:r>
    </w:p>
    <w:p w14:paraId="78EBA862" w14:textId="77777777" w:rsidR="00B030F0" w:rsidRPr="00E42D5A" w:rsidRDefault="00B030F0" w:rsidP="00E42D5A">
      <w:r w:rsidRPr="00E42D5A">
        <w:t>        &lt;/ol&gt;</w:t>
      </w:r>
    </w:p>
    <w:p w14:paraId="03A7A1B4" w14:textId="77777777" w:rsidR="00B030F0" w:rsidRPr="00E42D5A" w:rsidRDefault="00B030F0" w:rsidP="00E42D5A">
      <w:r w:rsidRPr="00E42D5A">
        <w:t>    &lt;/body&gt;</w:t>
      </w:r>
    </w:p>
    <w:p w14:paraId="50F331A8" w14:textId="77777777" w:rsidR="00B030F0" w:rsidRDefault="00B030F0" w:rsidP="00E42D5A">
      <w:r w:rsidRPr="00E42D5A">
        <w:t>&lt;/html&gt;</w:t>
      </w:r>
    </w:p>
    <w:p w14:paraId="1CC4EDDF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49E656CF" w14:textId="77777777" w:rsidR="00B030F0" w:rsidRPr="006D17EA" w:rsidRDefault="00B030F0" w:rsidP="006D17EA">
      <w:pPr>
        <w:rPr>
          <w:b/>
          <w:bCs/>
          <w:sz w:val="24"/>
          <w:szCs w:val="24"/>
          <w:u w:val="single"/>
        </w:rPr>
      </w:pPr>
      <w:r w:rsidRPr="006D17E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45C8DC1" wp14:editId="3DB6CF26">
            <wp:extent cx="5731510" cy="1165225"/>
            <wp:effectExtent l="0" t="0" r="2540" b="0"/>
            <wp:docPr id="18836421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1207" w14:textId="77777777" w:rsidR="00B030F0" w:rsidRPr="000B4565" w:rsidRDefault="00B030F0" w:rsidP="00586F03">
      <w:pPr>
        <w:rPr>
          <w:b/>
          <w:bCs/>
          <w:sz w:val="24"/>
          <w:szCs w:val="24"/>
          <w:u w:val="single"/>
        </w:rPr>
      </w:pPr>
    </w:p>
    <w:p w14:paraId="38C94D51" w14:textId="77777777" w:rsidR="00B030F0" w:rsidRPr="00E42D5A" w:rsidRDefault="00B030F0" w:rsidP="00E42D5A"/>
    <w:p w14:paraId="1DA7EDCD" w14:textId="77777777" w:rsidR="00B030F0" w:rsidRDefault="00B030F0" w:rsidP="001068E3"/>
    <w:p w14:paraId="4E5A8EFD" w14:textId="77777777" w:rsidR="00B030F0" w:rsidRDefault="00B030F0">
      <w:r>
        <w:br w:type="page"/>
      </w:r>
    </w:p>
    <w:p w14:paraId="032C5EA0" w14:textId="77777777" w:rsidR="00B030F0" w:rsidRDefault="00B030F0" w:rsidP="00D36CB3"/>
    <w:p w14:paraId="5836C404" w14:textId="5BAB2AE1" w:rsidR="00B030F0" w:rsidRPr="00851A3D" w:rsidRDefault="00B030F0" w:rsidP="001D5E9A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ct-7</w:t>
      </w:r>
    </w:p>
    <w:p w14:paraId="480AA785" w14:textId="77777777" w:rsidR="00B030F0" w:rsidRPr="00851A3D" w:rsidRDefault="00B030F0" w:rsidP="001D5E9A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attribute-“I”:</w:t>
      </w:r>
    </w:p>
    <w:p w14:paraId="5BC97088" w14:textId="77777777" w:rsidR="00B030F0" w:rsidRPr="00851A3D" w:rsidRDefault="00B030F0" w:rsidP="001D5E9A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59EEFBBA" w14:textId="77777777" w:rsidR="00B030F0" w:rsidRPr="00D36CB3" w:rsidRDefault="00B030F0" w:rsidP="00D36CB3">
      <w:r w:rsidRPr="00D36CB3">
        <w:t>&lt;!DOCTYPE html&gt;</w:t>
      </w:r>
    </w:p>
    <w:p w14:paraId="403C051B" w14:textId="77777777" w:rsidR="00B030F0" w:rsidRPr="00D36CB3" w:rsidRDefault="00B030F0" w:rsidP="00D36CB3">
      <w:r w:rsidRPr="00D36CB3">
        <w:t>&lt;html&gt;</w:t>
      </w:r>
    </w:p>
    <w:p w14:paraId="599CC449" w14:textId="77777777" w:rsidR="00B030F0" w:rsidRPr="00D36CB3" w:rsidRDefault="00B030F0" w:rsidP="00D36CB3">
      <w:r w:rsidRPr="00D36CB3">
        <w:t>    &lt;head&gt;</w:t>
      </w:r>
    </w:p>
    <w:p w14:paraId="6E22F870" w14:textId="77777777" w:rsidR="00B030F0" w:rsidRPr="00D36CB3" w:rsidRDefault="00B030F0" w:rsidP="00D36CB3">
      <w:r w:rsidRPr="00D36CB3">
        <w:t>        &lt;title&gt;</w:t>
      </w:r>
    </w:p>
    <w:p w14:paraId="4EA1CB4F" w14:textId="77777777" w:rsidR="00B030F0" w:rsidRPr="00D36CB3" w:rsidRDefault="00B030F0" w:rsidP="00D36CB3">
      <w:r w:rsidRPr="00D36CB3">
        <w:t>            Second web page</w:t>
      </w:r>
    </w:p>
    <w:p w14:paraId="300181D2" w14:textId="77777777" w:rsidR="00B030F0" w:rsidRPr="00D36CB3" w:rsidRDefault="00B030F0" w:rsidP="00D36CB3">
      <w:r w:rsidRPr="00D36CB3">
        <w:t>        &lt;/title&gt;</w:t>
      </w:r>
    </w:p>
    <w:p w14:paraId="44DE3340" w14:textId="77777777" w:rsidR="00B030F0" w:rsidRPr="00D36CB3" w:rsidRDefault="00B030F0" w:rsidP="00D36CB3">
      <w:r w:rsidRPr="00D36CB3">
        <w:t>    &lt;/head&gt;</w:t>
      </w:r>
    </w:p>
    <w:p w14:paraId="1B60EF8D" w14:textId="77777777" w:rsidR="00B030F0" w:rsidRPr="00D36CB3" w:rsidRDefault="00B030F0" w:rsidP="00D36CB3">
      <w:r w:rsidRPr="00D36CB3">
        <w:t>    &lt;body&gt;</w:t>
      </w:r>
    </w:p>
    <w:p w14:paraId="70D2AAC5" w14:textId="77777777" w:rsidR="00B030F0" w:rsidRPr="00D36CB3" w:rsidRDefault="00B030F0" w:rsidP="00D36CB3">
      <w:r w:rsidRPr="00D36CB3">
        <w:t>        &lt;ol type="I"&gt;</w:t>
      </w:r>
    </w:p>
    <w:p w14:paraId="5CEE2A65" w14:textId="77777777" w:rsidR="00B030F0" w:rsidRPr="00D36CB3" w:rsidRDefault="00B030F0" w:rsidP="00D36CB3">
      <w:r w:rsidRPr="00D36CB3">
        <w:t>            &lt;li&gt;SASI&lt;/li&gt;</w:t>
      </w:r>
    </w:p>
    <w:p w14:paraId="37DD5502" w14:textId="77777777" w:rsidR="00B030F0" w:rsidRPr="00D36CB3" w:rsidRDefault="00B030F0" w:rsidP="00D36CB3">
      <w:r w:rsidRPr="00D36CB3">
        <w:t>            &lt;li&gt;LIKKI&lt;/li&gt;</w:t>
      </w:r>
    </w:p>
    <w:p w14:paraId="41131248" w14:textId="77777777" w:rsidR="00B030F0" w:rsidRPr="00D36CB3" w:rsidRDefault="00B030F0" w:rsidP="00D36CB3">
      <w:r w:rsidRPr="00D36CB3">
        <w:t>            &lt;li&gt;RAM&lt;/li&gt;</w:t>
      </w:r>
    </w:p>
    <w:p w14:paraId="13B124DB" w14:textId="77777777" w:rsidR="00B030F0" w:rsidRPr="00D36CB3" w:rsidRDefault="00B030F0" w:rsidP="00D36CB3">
      <w:r w:rsidRPr="00D36CB3">
        <w:t>        &lt;/ol&gt;</w:t>
      </w:r>
    </w:p>
    <w:p w14:paraId="0DDFB117" w14:textId="77777777" w:rsidR="00B030F0" w:rsidRPr="00D36CB3" w:rsidRDefault="00B030F0" w:rsidP="00D36CB3">
      <w:r w:rsidRPr="00D36CB3">
        <w:t>    &lt;/body&gt;</w:t>
      </w:r>
    </w:p>
    <w:p w14:paraId="5999766D" w14:textId="77777777" w:rsidR="00B030F0" w:rsidRDefault="00B030F0" w:rsidP="00D36CB3">
      <w:r w:rsidRPr="00D36CB3">
        <w:t>&lt;/html&gt;</w:t>
      </w:r>
    </w:p>
    <w:p w14:paraId="6F6120D7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7C35D1DC" w14:textId="77777777" w:rsidR="00B030F0" w:rsidRPr="00D36CB3" w:rsidRDefault="00B030F0" w:rsidP="00D36CB3"/>
    <w:p w14:paraId="37C0EB92" w14:textId="77777777" w:rsidR="00B030F0" w:rsidRPr="00BF330B" w:rsidRDefault="00B030F0" w:rsidP="00BF330B">
      <w:r w:rsidRPr="00BF330B">
        <w:rPr>
          <w:noProof/>
        </w:rPr>
        <w:drawing>
          <wp:inline distT="0" distB="0" distL="0" distR="0" wp14:anchorId="2935BAD3" wp14:editId="0D4CF836">
            <wp:extent cx="5731510" cy="1259840"/>
            <wp:effectExtent l="0" t="0" r="2540" b="0"/>
            <wp:docPr id="301929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33F" w14:textId="77777777" w:rsidR="00B030F0" w:rsidRDefault="00B030F0"/>
    <w:p w14:paraId="23FB8578" w14:textId="77777777" w:rsidR="00B030F0" w:rsidRDefault="00B030F0" w:rsidP="001068E3"/>
    <w:p w14:paraId="033C108F" w14:textId="77777777" w:rsidR="00B030F0" w:rsidRDefault="00B030F0">
      <w:r>
        <w:br w:type="page"/>
      </w:r>
    </w:p>
    <w:p w14:paraId="3253E7C3" w14:textId="15DF1990" w:rsidR="00B030F0" w:rsidRPr="00851A3D" w:rsidRDefault="00B030F0" w:rsidP="006A76F2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ct-8</w:t>
      </w:r>
    </w:p>
    <w:p w14:paraId="57EEE4F4" w14:textId="77777777" w:rsidR="00B030F0" w:rsidRPr="00851A3D" w:rsidRDefault="00B030F0" w:rsidP="006A76F2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attribute-“i”:</w:t>
      </w:r>
    </w:p>
    <w:p w14:paraId="02D24F91" w14:textId="77777777" w:rsidR="00B030F0" w:rsidRPr="00851A3D" w:rsidRDefault="00B030F0" w:rsidP="006A76F2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0083B987" w14:textId="77777777" w:rsidR="00B030F0" w:rsidRPr="00E43140" w:rsidRDefault="00B030F0" w:rsidP="00E43140">
      <w:r w:rsidRPr="00E43140">
        <w:t>&lt;!DOCTYPE html&gt;</w:t>
      </w:r>
    </w:p>
    <w:p w14:paraId="5871113C" w14:textId="77777777" w:rsidR="00B030F0" w:rsidRPr="00E43140" w:rsidRDefault="00B030F0" w:rsidP="00E43140">
      <w:r w:rsidRPr="00E43140">
        <w:t>&lt;html&gt;</w:t>
      </w:r>
    </w:p>
    <w:p w14:paraId="04AF168D" w14:textId="77777777" w:rsidR="00B030F0" w:rsidRPr="00E43140" w:rsidRDefault="00B030F0" w:rsidP="00E43140">
      <w:r w:rsidRPr="00E43140">
        <w:t>    &lt;head&gt;</w:t>
      </w:r>
    </w:p>
    <w:p w14:paraId="4C00BF71" w14:textId="77777777" w:rsidR="00B030F0" w:rsidRPr="00E43140" w:rsidRDefault="00B030F0" w:rsidP="00E43140">
      <w:r w:rsidRPr="00E43140">
        <w:t>        &lt;title&gt;</w:t>
      </w:r>
    </w:p>
    <w:p w14:paraId="53BD2FEF" w14:textId="77777777" w:rsidR="00B030F0" w:rsidRPr="00E43140" w:rsidRDefault="00B030F0" w:rsidP="00E43140">
      <w:r w:rsidRPr="00E43140">
        <w:t>            Second web page</w:t>
      </w:r>
    </w:p>
    <w:p w14:paraId="1BE4D485" w14:textId="77777777" w:rsidR="00B030F0" w:rsidRPr="00E43140" w:rsidRDefault="00B030F0" w:rsidP="00E43140">
      <w:r w:rsidRPr="00E43140">
        <w:t>        &lt;/title&gt;</w:t>
      </w:r>
    </w:p>
    <w:p w14:paraId="34B9ACFC" w14:textId="77777777" w:rsidR="00B030F0" w:rsidRPr="00E43140" w:rsidRDefault="00B030F0" w:rsidP="00E43140">
      <w:r w:rsidRPr="00E43140">
        <w:t>    &lt;/head&gt;</w:t>
      </w:r>
    </w:p>
    <w:p w14:paraId="522E2200" w14:textId="77777777" w:rsidR="00B030F0" w:rsidRPr="00E43140" w:rsidRDefault="00B030F0" w:rsidP="00E43140">
      <w:r w:rsidRPr="00E43140">
        <w:t>    &lt;body&gt;</w:t>
      </w:r>
    </w:p>
    <w:p w14:paraId="4EDB4DC3" w14:textId="77777777" w:rsidR="00B030F0" w:rsidRPr="00E43140" w:rsidRDefault="00B030F0" w:rsidP="00E43140">
      <w:r w:rsidRPr="00E43140">
        <w:t>        &lt;ol type="i"&gt;</w:t>
      </w:r>
    </w:p>
    <w:p w14:paraId="4E432408" w14:textId="77777777" w:rsidR="00B030F0" w:rsidRPr="00E43140" w:rsidRDefault="00B030F0" w:rsidP="00E43140">
      <w:r w:rsidRPr="00E43140">
        <w:t>            &lt;li&gt;SASI&lt;/li&gt;</w:t>
      </w:r>
    </w:p>
    <w:p w14:paraId="00CA19DB" w14:textId="77777777" w:rsidR="00B030F0" w:rsidRPr="00E43140" w:rsidRDefault="00B030F0" w:rsidP="00E43140">
      <w:r w:rsidRPr="00E43140">
        <w:t>            &lt;li&gt;LIKKI&lt;/li&gt;</w:t>
      </w:r>
    </w:p>
    <w:p w14:paraId="644E9CF4" w14:textId="77777777" w:rsidR="00B030F0" w:rsidRPr="00E43140" w:rsidRDefault="00B030F0" w:rsidP="00E43140">
      <w:r w:rsidRPr="00E43140">
        <w:t>            &lt;li&gt;RAM&lt;/li&gt;</w:t>
      </w:r>
    </w:p>
    <w:p w14:paraId="36E837E6" w14:textId="77777777" w:rsidR="00B030F0" w:rsidRPr="00E43140" w:rsidRDefault="00B030F0" w:rsidP="00E43140">
      <w:r w:rsidRPr="00E43140">
        <w:t>        &lt;/ol&gt;</w:t>
      </w:r>
    </w:p>
    <w:p w14:paraId="05B55025" w14:textId="77777777" w:rsidR="00B030F0" w:rsidRPr="00E43140" w:rsidRDefault="00B030F0" w:rsidP="00E43140">
      <w:r w:rsidRPr="00E43140">
        <w:t>    &lt;/body&gt;</w:t>
      </w:r>
    </w:p>
    <w:p w14:paraId="17D049E6" w14:textId="77777777" w:rsidR="00B030F0" w:rsidRDefault="00B030F0" w:rsidP="00586F03">
      <w:pPr>
        <w:rPr>
          <w:b/>
          <w:bCs/>
          <w:sz w:val="24"/>
          <w:szCs w:val="24"/>
          <w:u w:val="single"/>
        </w:rPr>
      </w:pPr>
      <w:r w:rsidRPr="00E43140">
        <w:t>&lt;/html&gt;</w:t>
      </w:r>
      <w:r w:rsidRPr="00586F03">
        <w:rPr>
          <w:b/>
          <w:bCs/>
          <w:sz w:val="24"/>
          <w:szCs w:val="24"/>
          <w:u w:val="single"/>
        </w:rPr>
        <w:t xml:space="preserve"> </w:t>
      </w:r>
    </w:p>
    <w:p w14:paraId="2CAFC7B6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6E8D4BB5" w14:textId="77777777" w:rsidR="00B030F0" w:rsidRPr="00E43140" w:rsidRDefault="00B030F0" w:rsidP="00E43140"/>
    <w:p w14:paraId="3D9E609B" w14:textId="77777777" w:rsidR="00B030F0" w:rsidRDefault="00B030F0">
      <w:r w:rsidRPr="00BF330B">
        <w:rPr>
          <w:noProof/>
        </w:rPr>
        <w:drawing>
          <wp:inline distT="0" distB="0" distL="0" distR="0" wp14:anchorId="5CDAF500" wp14:editId="56F5E27B">
            <wp:extent cx="5731510" cy="871220"/>
            <wp:effectExtent l="0" t="0" r="2540" b="5080"/>
            <wp:docPr id="184881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EBE7" w14:textId="77777777" w:rsidR="00B030F0" w:rsidRDefault="00B030F0" w:rsidP="001068E3"/>
    <w:p w14:paraId="3F22F5B4" w14:textId="77777777" w:rsidR="00B030F0" w:rsidRDefault="00B030F0">
      <w:r>
        <w:br w:type="page"/>
      </w:r>
    </w:p>
    <w:p w14:paraId="3B38CCBD" w14:textId="3B6D358E" w:rsidR="00B030F0" w:rsidRPr="00851A3D" w:rsidRDefault="00B030F0" w:rsidP="00D475BF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ct-9</w:t>
      </w:r>
    </w:p>
    <w:p w14:paraId="0D133A0B" w14:textId="77777777" w:rsidR="00B030F0" w:rsidRPr="00851A3D" w:rsidRDefault="00B030F0" w:rsidP="00D475BF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with start attribute:</w:t>
      </w:r>
    </w:p>
    <w:p w14:paraId="35A66122" w14:textId="77777777" w:rsidR="00B030F0" w:rsidRPr="00851A3D" w:rsidRDefault="00B030F0" w:rsidP="00D475BF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4AE9247A" w14:textId="77777777" w:rsidR="00B030F0" w:rsidRPr="004600EA" w:rsidRDefault="00B030F0" w:rsidP="004600EA">
      <w:r w:rsidRPr="004600EA">
        <w:t>&lt;!DOCTYPE html&gt;</w:t>
      </w:r>
    </w:p>
    <w:p w14:paraId="6D292EF7" w14:textId="77777777" w:rsidR="00B030F0" w:rsidRPr="004600EA" w:rsidRDefault="00B030F0" w:rsidP="004600EA">
      <w:r w:rsidRPr="004600EA">
        <w:t>&lt;html&gt;</w:t>
      </w:r>
    </w:p>
    <w:p w14:paraId="5FFBA0FB" w14:textId="77777777" w:rsidR="00B030F0" w:rsidRPr="004600EA" w:rsidRDefault="00B030F0" w:rsidP="004600EA">
      <w:r w:rsidRPr="004600EA">
        <w:t>    &lt;head&gt;</w:t>
      </w:r>
    </w:p>
    <w:p w14:paraId="535BA2B6" w14:textId="77777777" w:rsidR="00B030F0" w:rsidRPr="004600EA" w:rsidRDefault="00B030F0" w:rsidP="004600EA">
      <w:r w:rsidRPr="004600EA">
        <w:t>        &lt;title&gt;</w:t>
      </w:r>
    </w:p>
    <w:p w14:paraId="7D7DFEAC" w14:textId="77777777" w:rsidR="00B030F0" w:rsidRPr="004600EA" w:rsidRDefault="00B030F0" w:rsidP="004600EA">
      <w:r w:rsidRPr="004600EA">
        <w:t>            Second web page</w:t>
      </w:r>
    </w:p>
    <w:p w14:paraId="65A01587" w14:textId="77777777" w:rsidR="00B030F0" w:rsidRPr="004600EA" w:rsidRDefault="00B030F0" w:rsidP="004600EA">
      <w:r w:rsidRPr="004600EA">
        <w:t>        &lt;/title&gt;</w:t>
      </w:r>
    </w:p>
    <w:p w14:paraId="4966BE6C" w14:textId="77777777" w:rsidR="00B030F0" w:rsidRPr="004600EA" w:rsidRDefault="00B030F0" w:rsidP="004600EA">
      <w:r w:rsidRPr="004600EA">
        <w:t>    &lt;/head&gt;</w:t>
      </w:r>
    </w:p>
    <w:p w14:paraId="05A42209" w14:textId="77777777" w:rsidR="00B030F0" w:rsidRPr="004600EA" w:rsidRDefault="00B030F0" w:rsidP="004600EA">
      <w:r w:rsidRPr="004600EA">
        <w:t>    &lt;body&gt;</w:t>
      </w:r>
    </w:p>
    <w:p w14:paraId="04BA5CDC" w14:textId="77777777" w:rsidR="00B030F0" w:rsidRPr="004600EA" w:rsidRDefault="00B030F0" w:rsidP="004600EA">
      <w:r w:rsidRPr="004600EA">
        <w:t>        &lt;ol start="20"&gt;</w:t>
      </w:r>
    </w:p>
    <w:p w14:paraId="7C891020" w14:textId="77777777" w:rsidR="00B030F0" w:rsidRPr="004600EA" w:rsidRDefault="00B030F0" w:rsidP="004600EA">
      <w:r w:rsidRPr="004600EA">
        <w:t>            &lt;li&gt;SASI&lt;/li&gt;</w:t>
      </w:r>
    </w:p>
    <w:p w14:paraId="313CA246" w14:textId="77777777" w:rsidR="00B030F0" w:rsidRPr="004600EA" w:rsidRDefault="00B030F0" w:rsidP="004600EA">
      <w:r w:rsidRPr="004600EA">
        <w:t>            &lt;li&gt;LIKKI&lt;/li&gt;</w:t>
      </w:r>
    </w:p>
    <w:p w14:paraId="7E2A1AA3" w14:textId="77777777" w:rsidR="00B030F0" w:rsidRPr="004600EA" w:rsidRDefault="00B030F0" w:rsidP="004600EA">
      <w:r w:rsidRPr="004600EA">
        <w:t>            &lt;li&gt;RAM&lt;/li&gt;</w:t>
      </w:r>
    </w:p>
    <w:p w14:paraId="304CDCCC" w14:textId="77777777" w:rsidR="00B030F0" w:rsidRPr="004600EA" w:rsidRDefault="00B030F0" w:rsidP="004600EA">
      <w:r w:rsidRPr="004600EA">
        <w:t>        &lt;/ol&gt;</w:t>
      </w:r>
    </w:p>
    <w:p w14:paraId="0FBF4213" w14:textId="77777777" w:rsidR="00B030F0" w:rsidRPr="004600EA" w:rsidRDefault="00B030F0" w:rsidP="004600EA">
      <w:r w:rsidRPr="004600EA">
        <w:t>    &lt;/body&gt;</w:t>
      </w:r>
    </w:p>
    <w:p w14:paraId="37567CB7" w14:textId="77777777" w:rsidR="00B030F0" w:rsidRDefault="00B030F0" w:rsidP="004600EA">
      <w:r w:rsidRPr="004600EA">
        <w:t>&lt;/html&gt;</w:t>
      </w:r>
    </w:p>
    <w:p w14:paraId="0BFB3999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3FDD5024" w14:textId="77777777" w:rsidR="00B030F0" w:rsidRPr="00B156D2" w:rsidRDefault="00B030F0" w:rsidP="00B156D2">
      <w:pPr>
        <w:rPr>
          <w:b/>
          <w:bCs/>
          <w:sz w:val="24"/>
          <w:szCs w:val="24"/>
          <w:u w:val="single"/>
        </w:rPr>
      </w:pPr>
      <w:r w:rsidRPr="00B156D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FE6E96" wp14:editId="08E54B89">
            <wp:extent cx="5731510" cy="1019810"/>
            <wp:effectExtent l="0" t="0" r="2540" b="8890"/>
            <wp:docPr id="7569540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3957" w14:textId="77777777" w:rsidR="00B030F0" w:rsidRPr="000B4565" w:rsidRDefault="00B030F0" w:rsidP="00586F03">
      <w:pPr>
        <w:rPr>
          <w:b/>
          <w:bCs/>
          <w:sz w:val="24"/>
          <w:szCs w:val="24"/>
          <w:u w:val="single"/>
        </w:rPr>
      </w:pPr>
    </w:p>
    <w:p w14:paraId="5B9C844A" w14:textId="77777777" w:rsidR="00B030F0" w:rsidRPr="004600EA" w:rsidRDefault="00B030F0" w:rsidP="004600EA"/>
    <w:p w14:paraId="1E8BE1E0" w14:textId="77777777" w:rsidR="00B030F0" w:rsidRDefault="00B030F0" w:rsidP="001068E3"/>
    <w:p w14:paraId="776523CA" w14:textId="77777777" w:rsidR="00B030F0" w:rsidRDefault="00B030F0">
      <w:r>
        <w:br w:type="page"/>
      </w:r>
    </w:p>
    <w:p w14:paraId="7E1AFF47" w14:textId="5C03AFDD" w:rsidR="00B030F0" w:rsidRPr="00851A3D" w:rsidRDefault="00B030F0" w:rsidP="00D475BF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ct-10</w:t>
      </w:r>
    </w:p>
    <w:p w14:paraId="6CC05395" w14:textId="77777777" w:rsidR="00B030F0" w:rsidRPr="00851A3D" w:rsidRDefault="00B030F0" w:rsidP="00D475BF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attribute-“square”:</w:t>
      </w:r>
    </w:p>
    <w:p w14:paraId="295360A9" w14:textId="77777777" w:rsidR="00B030F0" w:rsidRPr="00851A3D" w:rsidRDefault="00B030F0" w:rsidP="00D475BF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3DF0C268" w14:textId="77777777" w:rsidR="00B030F0" w:rsidRPr="00A32244" w:rsidRDefault="00B030F0" w:rsidP="00A32244">
      <w:r w:rsidRPr="00A32244">
        <w:t>&lt;!DOCTYPE html&gt;</w:t>
      </w:r>
    </w:p>
    <w:p w14:paraId="585EEE1D" w14:textId="77777777" w:rsidR="00B030F0" w:rsidRPr="00A32244" w:rsidRDefault="00B030F0" w:rsidP="00A32244">
      <w:r w:rsidRPr="00A32244">
        <w:t>&lt;html&gt;</w:t>
      </w:r>
    </w:p>
    <w:p w14:paraId="4CE1C2AC" w14:textId="77777777" w:rsidR="00B030F0" w:rsidRPr="00A32244" w:rsidRDefault="00B030F0" w:rsidP="00A32244">
      <w:r w:rsidRPr="00A32244">
        <w:t>    &lt;head&gt;</w:t>
      </w:r>
    </w:p>
    <w:p w14:paraId="0BF62F28" w14:textId="77777777" w:rsidR="00B030F0" w:rsidRPr="00A32244" w:rsidRDefault="00B030F0" w:rsidP="00A32244">
      <w:r w:rsidRPr="00A32244">
        <w:t>        &lt;title&gt;</w:t>
      </w:r>
    </w:p>
    <w:p w14:paraId="7E7BCFDE" w14:textId="77777777" w:rsidR="00B030F0" w:rsidRPr="00A32244" w:rsidRDefault="00B030F0" w:rsidP="00A32244">
      <w:r w:rsidRPr="00A32244">
        <w:t>            Second web page</w:t>
      </w:r>
    </w:p>
    <w:p w14:paraId="6EE27CA5" w14:textId="77777777" w:rsidR="00B030F0" w:rsidRPr="00A32244" w:rsidRDefault="00B030F0" w:rsidP="00A32244">
      <w:r w:rsidRPr="00A32244">
        <w:t>        &lt;/title&gt;</w:t>
      </w:r>
    </w:p>
    <w:p w14:paraId="01D4AFAB" w14:textId="77777777" w:rsidR="00B030F0" w:rsidRPr="00A32244" w:rsidRDefault="00B030F0" w:rsidP="00A32244">
      <w:r w:rsidRPr="00A32244">
        <w:t>    &lt;/head&gt;</w:t>
      </w:r>
    </w:p>
    <w:p w14:paraId="5763F1FC" w14:textId="77777777" w:rsidR="00B030F0" w:rsidRPr="00A32244" w:rsidRDefault="00B030F0" w:rsidP="00A32244">
      <w:r w:rsidRPr="00A32244">
        <w:t>    &lt;body&gt;</w:t>
      </w:r>
    </w:p>
    <w:p w14:paraId="3047399A" w14:textId="77777777" w:rsidR="00B030F0" w:rsidRPr="00A32244" w:rsidRDefault="00B030F0" w:rsidP="00A32244">
      <w:r w:rsidRPr="00A32244">
        <w:t>        &lt;ul type="Square"&gt;</w:t>
      </w:r>
    </w:p>
    <w:p w14:paraId="37798663" w14:textId="77777777" w:rsidR="00B030F0" w:rsidRPr="00A32244" w:rsidRDefault="00B030F0" w:rsidP="00A32244">
      <w:r w:rsidRPr="00A32244">
        <w:t>            &lt;li&gt;SASI&lt;/li&gt;</w:t>
      </w:r>
    </w:p>
    <w:p w14:paraId="4C255BB5" w14:textId="77777777" w:rsidR="00B030F0" w:rsidRPr="00A32244" w:rsidRDefault="00B030F0" w:rsidP="00A32244">
      <w:r w:rsidRPr="00A32244">
        <w:t>            &lt;li&gt;LIKKI&lt;/li&gt;</w:t>
      </w:r>
    </w:p>
    <w:p w14:paraId="503BFD21" w14:textId="77777777" w:rsidR="00B030F0" w:rsidRPr="00A32244" w:rsidRDefault="00B030F0" w:rsidP="00A32244">
      <w:r w:rsidRPr="00A32244">
        <w:t>            &lt;li&gt;RAM&lt;/li&gt;</w:t>
      </w:r>
    </w:p>
    <w:p w14:paraId="286AB4AE" w14:textId="77777777" w:rsidR="00B030F0" w:rsidRPr="00A32244" w:rsidRDefault="00B030F0" w:rsidP="00A32244">
      <w:r w:rsidRPr="00A32244">
        <w:t>        &lt;/ul&gt;</w:t>
      </w:r>
    </w:p>
    <w:p w14:paraId="20A23AF3" w14:textId="77777777" w:rsidR="00B030F0" w:rsidRPr="00A32244" w:rsidRDefault="00B030F0" w:rsidP="00A32244">
      <w:r w:rsidRPr="00A32244">
        <w:t>    &lt;/body&gt;</w:t>
      </w:r>
    </w:p>
    <w:p w14:paraId="0ABC378D" w14:textId="77777777" w:rsidR="00B030F0" w:rsidRDefault="00B030F0" w:rsidP="00A32244">
      <w:r w:rsidRPr="00A32244">
        <w:t>&lt;/html&gt;</w:t>
      </w:r>
    </w:p>
    <w:p w14:paraId="71ABC355" w14:textId="77777777" w:rsidR="00B030F0" w:rsidRPr="00851A3D" w:rsidRDefault="00B030F0" w:rsidP="00B05C15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851A3D">
        <w:rPr>
          <w:b/>
          <w:bCs/>
          <w:sz w:val="28"/>
          <w:szCs w:val="28"/>
          <w:u w:val="single"/>
        </w:rPr>
        <w:t>Output:</w:t>
      </w:r>
      <w:r w:rsidRPr="00851A3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</w:p>
    <w:p w14:paraId="65718D09" w14:textId="77777777" w:rsidR="00B030F0" w:rsidRPr="00B05C15" w:rsidRDefault="00B030F0" w:rsidP="00B05C15">
      <w:pPr>
        <w:rPr>
          <w:b/>
          <w:bCs/>
          <w:u w:val="single"/>
        </w:rPr>
      </w:pPr>
      <w:r w:rsidRPr="00B05C15">
        <w:rPr>
          <w:b/>
          <w:bCs/>
          <w:noProof/>
          <w:u w:val="single"/>
        </w:rPr>
        <w:drawing>
          <wp:inline distT="0" distB="0" distL="0" distR="0" wp14:anchorId="5F8F6E7B" wp14:editId="1C8E48DD">
            <wp:extent cx="5731510" cy="1181735"/>
            <wp:effectExtent l="0" t="0" r="2540" b="0"/>
            <wp:docPr id="923663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8788" w14:textId="77777777" w:rsidR="00B030F0" w:rsidRPr="000B4565" w:rsidRDefault="00B030F0" w:rsidP="00586F03">
      <w:pPr>
        <w:rPr>
          <w:b/>
          <w:bCs/>
          <w:sz w:val="24"/>
          <w:szCs w:val="24"/>
          <w:u w:val="single"/>
        </w:rPr>
      </w:pPr>
    </w:p>
    <w:p w14:paraId="3D285083" w14:textId="77777777" w:rsidR="00B030F0" w:rsidRPr="00A32244" w:rsidRDefault="00B030F0" w:rsidP="00A32244"/>
    <w:p w14:paraId="4EA57ED7" w14:textId="77777777" w:rsidR="00B030F0" w:rsidRDefault="00B030F0"/>
    <w:p w14:paraId="3DFFE25C" w14:textId="77777777" w:rsidR="00B030F0" w:rsidRDefault="00B030F0" w:rsidP="001068E3"/>
    <w:p w14:paraId="1C9BBE9D" w14:textId="77777777" w:rsidR="00B030F0" w:rsidRDefault="00B030F0">
      <w:r>
        <w:br w:type="page"/>
      </w:r>
    </w:p>
    <w:p w14:paraId="1DEC42B0" w14:textId="582A631D" w:rsidR="00B030F0" w:rsidRPr="00851A3D" w:rsidRDefault="00B030F0" w:rsidP="00974D86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ct-11</w:t>
      </w:r>
    </w:p>
    <w:p w14:paraId="0BC70F84" w14:textId="77777777" w:rsidR="00B030F0" w:rsidRPr="00851A3D" w:rsidRDefault="00B030F0" w:rsidP="00974D86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attribute-“circle”:</w:t>
      </w:r>
    </w:p>
    <w:p w14:paraId="6EAAE98E" w14:textId="77777777" w:rsidR="00B030F0" w:rsidRPr="00851A3D" w:rsidRDefault="00B030F0" w:rsidP="005E1619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2DCEEC0A" w14:textId="77777777" w:rsidR="00B030F0" w:rsidRPr="00974D86" w:rsidRDefault="00B030F0" w:rsidP="005E1619">
      <w:pPr>
        <w:rPr>
          <w:b/>
          <w:bCs/>
          <w:sz w:val="24"/>
          <w:szCs w:val="24"/>
          <w:u w:val="single"/>
        </w:rPr>
      </w:pPr>
      <w:r w:rsidRPr="005E1619">
        <w:t>&lt;!DOCTYPE html&gt;</w:t>
      </w:r>
    </w:p>
    <w:p w14:paraId="7642146B" w14:textId="77777777" w:rsidR="00B030F0" w:rsidRPr="005E1619" w:rsidRDefault="00B030F0" w:rsidP="005E1619">
      <w:r w:rsidRPr="005E1619">
        <w:t>&lt;html&gt;</w:t>
      </w:r>
    </w:p>
    <w:p w14:paraId="60165670" w14:textId="77777777" w:rsidR="00B030F0" w:rsidRPr="005E1619" w:rsidRDefault="00B030F0" w:rsidP="005E1619">
      <w:r w:rsidRPr="005E1619">
        <w:t>    &lt;head&gt;</w:t>
      </w:r>
    </w:p>
    <w:p w14:paraId="53FEF368" w14:textId="77777777" w:rsidR="00B030F0" w:rsidRPr="005E1619" w:rsidRDefault="00B030F0" w:rsidP="005E1619">
      <w:r w:rsidRPr="005E1619">
        <w:t>        &lt;title&gt;</w:t>
      </w:r>
    </w:p>
    <w:p w14:paraId="76CCCC1F" w14:textId="77777777" w:rsidR="00B030F0" w:rsidRPr="005E1619" w:rsidRDefault="00B030F0" w:rsidP="005E1619">
      <w:r w:rsidRPr="005E1619">
        <w:t>            Second web page</w:t>
      </w:r>
    </w:p>
    <w:p w14:paraId="29BFBE52" w14:textId="77777777" w:rsidR="00B030F0" w:rsidRPr="005E1619" w:rsidRDefault="00B030F0" w:rsidP="005E1619">
      <w:r w:rsidRPr="005E1619">
        <w:t>        &lt;/title&gt;</w:t>
      </w:r>
    </w:p>
    <w:p w14:paraId="3BF50969" w14:textId="77777777" w:rsidR="00B030F0" w:rsidRPr="005E1619" w:rsidRDefault="00B030F0" w:rsidP="005E1619">
      <w:r w:rsidRPr="005E1619">
        <w:t>    &lt;/head&gt;</w:t>
      </w:r>
    </w:p>
    <w:p w14:paraId="4276CEC5" w14:textId="77777777" w:rsidR="00B030F0" w:rsidRPr="005E1619" w:rsidRDefault="00B030F0" w:rsidP="005E1619">
      <w:r w:rsidRPr="005E1619">
        <w:t>    &lt;body&gt;</w:t>
      </w:r>
    </w:p>
    <w:p w14:paraId="62E73C4C" w14:textId="77777777" w:rsidR="00B030F0" w:rsidRPr="005E1619" w:rsidRDefault="00B030F0" w:rsidP="005E1619">
      <w:r w:rsidRPr="005E1619">
        <w:t>        &lt;ul type="circle"&gt;</w:t>
      </w:r>
    </w:p>
    <w:p w14:paraId="5C011C8E" w14:textId="77777777" w:rsidR="00B030F0" w:rsidRPr="005E1619" w:rsidRDefault="00B030F0" w:rsidP="005E1619">
      <w:r w:rsidRPr="005E1619">
        <w:t>            &lt;li&gt;SASI&lt;/li&gt;</w:t>
      </w:r>
    </w:p>
    <w:p w14:paraId="31B15179" w14:textId="77777777" w:rsidR="00B030F0" w:rsidRPr="005E1619" w:rsidRDefault="00B030F0" w:rsidP="005E1619">
      <w:r w:rsidRPr="005E1619">
        <w:t>            &lt;li&gt;LIKKI&lt;/li&gt;</w:t>
      </w:r>
    </w:p>
    <w:p w14:paraId="7A8F5948" w14:textId="77777777" w:rsidR="00B030F0" w:rsidRPr="005E1619" w:rsidRDefault="00B030F0" w:rsidP="005E1619">
      <w:r w:rsidRPr="005E1619">
        <w:t>            &lt;li&gt;RAM&lt;/li&gt;</w:t>
      </w:r>
    </w:p>
    <w:p w14:paraId="6861268D" w14:textId="77777777" w:rsidR="00B030F0" w:rsidRPr="005E1619" w:rsidRDefault="00B030F0" w:rsidP="005E1619">
      <w:r w:rsidRPr="005E1619">
        <w:t>        &lt;/ul&gt;</w:t>
      </w:r>
    </w:p>
    <w:p w14:paraId="7210D1C0" w14:textId="77777777" w:rsidR="00B030F0" w:rsidRPr="005E1619" w:rsidRDefault="00B030F0" w:rsidP="005E1619">
      <w:r w:rsidRPr="005E1619">
        <w:t>    &lt;/body&gt;</w:t>
      </w:r>
    </w:p>
    <w:p w14:paraId="0A4BAD7C" w14:textId="77777777" w:rsidR="00B030F0" w:rsidRDefault="00B030F0" w:rsidP="005E1619">
      <w:r w:rsidRPr="005E1619">
        <w:t>&lt;/html&gt;</w:t>
      </w:r>
    </w:p>
    <w:p w14:paraId="144B35E8" w14:textId="77777777" w:rsidR="00B030F0" w:rsidRPr="00851A3D" w:rsidRDefault="00B030F0" w:rsidP="00586F03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245FC02D" w14:textId="77777777" w:rsidR="00B030F0" w:rsidRPr="00B05C15" w:rsidRDefault="00B030F0" w:rsidP="00B05C15">
      <w:r w:rsidRPr="00B05C15">
        <w:rPr>
          <w:noProof/>
        </w:rPr>
        <w:drawing>
          <wp:inline distT="0" distB="0" distL="0" distR="0" wp14:anchorId="198E1A82" wp14:editId="7B9BA6FE">
            <wp:extent cx="5731510" cy="1040130"/>
            <wp:effectExtent l="0" t="0" r="2540" b="7620"/>
            <wp:docPr id="10041260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4F59" w14:textId="77777777" w:rsidR="00B030F0" w:rsidRPr="005E1619" w:rsidRDefault="00B030F0" w:rsidP="005E1619"/>
    <w:p w14:paraId="585CCA5E" w14:textId="77777777" w:rsidR="00B030F0" w:rsidRDefault="00B030F0" w:rsidP="00974D86">
      <w:pPr>
        <w:jc w:val="center"/>
      </w:pPr>
      <w:r>
        <w:br w:type="page"/>
      </w:r>
    </w:p>
    <w:p w14:paraId="7ACC6B76" w14:textId="77777777" w:rsidR="00B030F0" w:rsidRPr="00851A3D" w:rsidRDefault="00B030F0" w:rsidP="00974D86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Project-12</w:t>
      </w:r>
    </w:p>
    <w:p w14:paraId="0F437C9D" w14:textId="77777777" w:rsidR="00B030F0" w:rsidRPr="00851A3D" w:rsidRDefault="00B030F0" w:rsidP="00974D86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attribute-“disc”:</w:t>
      </w:r>
    </w:p>
    <w:p w14:paraId="2B10587F" w14:textId="77777777" w:rsidR="00B030F0" w:rsidRPr="00851A3D" w:rsidRDefault="00B030F0" w:rsidP="00974D86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3E1924D3" w14:textId="77777777" w:rsidR="00B030F0" w:rsidRPr="00183383" w:rsidRDefault="00B030F0" w:rsidP="00183383">
      <w:r w:rsidRPr="00183383">
        <w:t>&lt;!DOCTYPE html&gt;</w:t>
      </w:r>
    </w:p>
    <w:p w14:paraId="65A67D34" w14:textId="77777777" w:rsidR="00B030F0" w:rsidRPr="00183383" w:rsidRDefault="00B030F0" w:rsidP="00183383">
      <w:r w:rsidRPr="00183383">
        <w:t>&lt;html&gt;</w:t>
      </w:r>
    </w:p>
    <w:p w14:paraId="3F1E29D4" w14:textId="77777777" w:rsidR="00B030F0" w:rsidRPr="00183383" w:rsidRDefault="00B030F0" w:rsidP="00183383">
      <w:r w:rsidRPr="00183383">
        <w:t>    &lt;head&gt;</w:t>
      </w:r>
    </w:p>
    <w:p w14:paraId="0337801D" w14:textId="77777777" w:rsidR="00B030F0" w:rsidRPr="00183383" w:rsidRDefault="00B030F0" w:rsidP="00183383">
      <w:r w:rsidRPr="00183383">
        <w:t>        &lt;title&gt;</w:t>
      </w:r>
    </w:p>
    <w:p w14:paraId="033A80B3" w14:textId="77777777" w:rsidR="00B030F0" w:rsidRPr="00183383" w:rsidRDefault="00B030F0" w:rsidP="00183383">
      <w:r w:rsidRPr="00183383">
        <w:t>            Second web page</w:t>
      </w:r>
    </w:p>
    <w:p w14:paraId="7668144A" w14:textId="77777777" w:rsidR="00B030F0" w:rsidRPr="00183383" w:rsidRDefault="00B030F0" w:rsidP="00183383">
      <w:r w:rsidRPr="00183383">
        <w:t>        &lt;/title&gt;</w:t>
      </w:r>
    </w:p>
    <w:p w14:paraId="11DF53BE" w14:textId="77777777" w:rsidR="00B030F0" w:rsidRPr="00183383" w:rsidRDefault="00B030F0" w:rsidP="00183383">
      <w:r w:rsidRPr="00183383">
        <w:t>    &lt;/head&gt;</w:t>
      </w:r>
    </w:p>
    <w:p w14:paraId="3F9C4B68" w14:textId="77777777" w:rsidR="00B030F0" w:rsidRPr="00183383" w:rsidRDefault="00B030F0" w:rsidP="00183383">
      <w:r w:rsidRPr="00183383">
        <w:t>    &lt;body&gt;</w:t>
      </w:r>
    </w:p>
    <w:p w14:paraId="6A05B523" w14:textId="77777777" w:rsidR="00B030F0" w:rsidRPr="00183383" w:rsidRDefault="00B030F0" w:rsidP="00183383">
      <w:r w:rsidRPr="00183383">
        <w:t>        &lt;ul type="disc"&gt;</w:t>
      </w:r>
    </w:p>
    <w:p w14:paraId="7802F02E" w14:textId="77777777" w:rsidR="00B030F0" w:rsidRPr="00183383" w:rsidRDefault="00B030F0" w:rsidP="00183383">
      <w:r w:rsidRPr="00183383">
        <w:t>            &lt;li&gt;SASI&lt;/li&gt;</w:t>
      </w:r>
    </w:p>
    <w:p w14:paraId="23C50734" w14:textId="77777777" w:rsidR="00B030F0" w:rsidRPr="00183383" w:rsidRDefault="00B030F0" w:rsidP="00183383">
      <w:r w:rsidRPr="00183383">
        <w:t>            &lt;li&gt;LIKKI&lt;/li&gt;</w:t>
      </w:r>
    </w:p>
    <w:p w14:paraId="58B21E58" w14:textId="77777777" w:rsidR="00B030F0" w:rsidRPr="00183383" w:rsidRDefault="00B030F0" w:rsidP="00183383">
      <w:r w:rsidRPr="00183383">
        <w:t>            &lt;li&gt;RAM&lt;/li&gt;</w:t>
      </w:r>
    </w:p>
    <w:p w14:paraId="4443089C" w14:textId="77777777" w:rsidR="00B030F0" w:rsidRPr="00183383" w:rsidRDefault="00B030F0" w:rsidP="00183383">
      <w:r w:rsidRPr="00183383">
        <w:t>        &lt;/ul&gt;</w:t>
      </w:r>
    </w:p>
    <w:p w14:paraId="5AAE1F10" w14:textId="77777777" w:rsidR="00B030F0" w:rsidRPr="00183383" w:rsidRDefault="00B030F0" w:rsidP="00183383">
      <w:r w:rsidRPr="00183383">
        <w:t>    &lt;/body&gt;</w:t>
      </w:r>
    </w:p>
    <w:p w14:paraId="64EA9335" w14:textId="77777777" w:rsidR="00B030F0" w:rsidRDefault="00B030F0" w:rsidP="00183383">
      <w:r w:rsidRPr="00183383">
        <w:t>&lt;/html&gt;</w:t>
      </w:r>
    </w:p>
    <w:p w14:paraId="161E55C3" w14:textId="77777777" w:rsidR="00B030F0" w:rsidRPr="00851A3D" w:rsidRDefault="00B030F0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24CCD6D5" w14:textId="77777777" w:rsidR="00B030F0" w:rsidRPr="00C44F4A" w:rsidRDefault="00B030F0" w:rsidP="00C44F4A">
      <w:r w:rsidRPr="00C44F4A">
        <w:rPr>
          <w:noProof/>
        </w:rPr>
        <w:drawing>
          <wp:inline distT="0" distB="0" distL="0" distR="0" wp14:anchorId="1D626034" wp14:editId="62115D2A">
            <wp:extent cx="5731510" cy="956945"/>
            <wp:effectExtent l="0" t="0" r="2540" b="0"/>
            <wp:docPr id="10832164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7DAC" w14:textId="77777777" w:rsidR="00B030F0" w:rsidRDefault="00B030F0">
      <w:r>
        <w:br w:type="page"/>
      </w:r>
    </w:p>
    <w:p w14:paraId="67941695" w14:textId="0C911CD6" w:rsidR="00B030F0" w:rsidRPr="00851A3D" w:rsidRDefault="00B030F0" w:rsidP="000265C5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ct-13</w:t>
      </w:r>
    </w:p>
    <w:p w14:paraId="37334FEF" w14:textId="77777777" w:rsidR="00B030F0" w:rsidRPr="00851A3D" w:rsidRDefault="00B030F0" w:rsidP="000265C5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HTML list type attribute-“none”:</w:t>
      </w:r>
    </w:p>
    <w:p w14:paraId="468E5CB0" w14:textId="77777777" w:rsidR="00B030F0" w:rsidRPr="00851A3D" w:rsidRDefault="00B030F0" w:rsidP="000265C5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710538C5" w14:textId="77777777" w:rsidR="00B030F0" w:rsidRPr="00474C1E" w:rsidRDefault="00B030F0" w:rsidP="00474C1E">
      <w:r w:rsidRPr="00474C1E">
        <w:t>&lt;!DOCTYPE html&gt;</w:t>
      </w:r>
    </w:p>
    <w:p w14:paraId="705FCD48" w14:textId="77777777" w:rsidR="00B030F0" w:rsidRPr="00474C1E" w:rsidRDefault="00B030F0" w:rsidP="00474C1E">
      <w:r w:rsidRPr="00474C1E">
        <w:t>&lt;html&gt;</w:t>
      </w:r>
    </w:p>
    <w:p w14:paraId="26533CC4" w14:textId="77777777" w:rsidR="00B030F0" w:rsidRPr="00474C1E" w:rsidRDefault="00B030F0" w:rsidP="00474C1E">
      <w:r w:rsidRPr="00474C1E">
        <w:t>    &lt;head&gt;</w:t>
      </w:r>
    </w:p>
    <w:p w14:paraId="624EFD8C" w14:textId="77777777" w:rsidR="00B030F0" w:rsidRPr="00474C1E" w:rsidRDefault="00B030F0" w:rsidP="00474C1E">
      <w:r w:rsidRPr="00474C1E">
        <w:t>        &lt;title&gt;</w:t>
      </w:r>
    </w:p>
    <w:p w14:paraId="0B61D59B" w14:textId="77777777" w:rsidR="00B030F0" w:rsidRPr="00474C1E" w:rsidRDefault="00B030F0" w:rsidP="00474C1E">
      <w:r w:rsidRPr="00474C1E">
        <w:t>            Second web page</w:t>
      </w:r>
    </w:p>
    <w:p w14:paraId="434C4472" w14:textId="77777777" w:rsidR="00B030F0" w:rsidRPr="00474C1E" w:rsidRDefault="00B030F0" w:rsidP="00474C1E">
      <w:r w:rsidRPr="00474C1E">
        <w:t>        &lt;/title&gt;</w:t>
      </w:r>
    </w:p>
    <w:p w14:paraId="5FEA9889" w14:textId="77777777" w:rsidR="00B030F0" w:rsidRPr="00474C1E" w:rsidRDefault="00B030F0" w:rsidP="00474C1E">
      <w:r w:rsidRPr="00474C1E">
        <w:t>    &lt;/head&gt;</w:t>
      </w:r>
    </w:p>
    <w:p w14:paraId="45EAB8C7" w14:textId="77777777" w:rsidR="00B030F0" w:rsidRPr="00474C1E" w:rsidRDefault="00B030F0" w:rsidP="00474C1E">
      <w:r w:rsidRPr="00474C1E">
        <w:t>    &lt;body&gt;</w:t>
      </w:r>
    </w:p>
    <w:p w14:paraId="58BF918B" w14:textId="77777777" w:rsidR="00B030F0" w:rsidRPr="00474C1E" w:rsidRDefault="00B030F0" w:rsidP="00474C1E">
      <w:r w:rsidRPr="00474C1E">
        <w:t>        &lt;ul type="none"&gt;</w:t>
      </w:r>
    </w:p>
    <w:p w14:paraId="483F66E0" w14:textId="77777777" w:rsidR="00B030F0" w:rsidRPr="00474C1E" w:rsidRDefault="00B030F0" w:rsidP="00474C1E">
      <w:r w:rsidRPr="00474C1E">
        <w:t>            &lt;li&gt;SASI&lt;/li&gt;</w:t>
      </w:r>
    </w:p>
    <w:p w14:paraId="435A6FFF" w14:textId="77777777" w:rsidR="00B030F0" w:rsidRPr="00474C1E" w:rsidRDefault="00B030F0" w:rsidP="00474C1E">
      <w:r w:rsidRPr="00474C1E">
        <w:t>            &lt;li&gt;LIKKI&lt;/li&gt;</w:t>
      </w:r>
    </w:p>
    <w:p w14:paraId="7F87748E" w14:textId="77777777" w:rsidR="00B030F0" w:rsidRPr="00474C1E" w:rsidRDefault="00B030F0" w:rsidP="00474C1E">
      <w:r w:rsidRPr="00474C1E">
        <w:t>            &lt;li&gt;RAM&lt;/li&gt;</w:t>
      </w:r>
    </w:p>
    <w:p w14:paraId="0A8F7382" w14:textId="77777777" w:rsidR="00B030F0" w:rsidRPr="00474C1E" w:rsidRDefault="00B030F0" w:rsidP="00474C1E">
      <w:r w:rsidRPr="00474C1E">
        <w:t>        &lt;/ul&gt;</w:t>
      </w:r>
    </w:p>
    <w:p w14:paraId="3C4F08E2" w14:textId="77777777" w:rsidR="00B030F0" w:rsidRPr="00474C1E" w:rsidRDefault="00B030F0" w:rsidP="00474C1E">
      <w:r w:rsidRPr="00474C1E">
        <w:t>    &lt;/body&gt;</w:t>
      </w:r>
    </w:p>
    <w:p w14:paraId="3F14AAF5" w14:textId="77777777" w:rsidR="00B030F0" w:rsidRDefault="00B030F0" w:rsidP="00474C1E">
      <w:r w:rsidRPr="00474C1E">
        <w:t>&lt;/html&gt;</w:t>
      </w:r>
    </w:p>
    <w:p w14:paraId="16EF3F37" w14:textId="77777777" w:rsidR="00B030F0" w:rsidRPr="00851A3D" w:rsidRDefault="00B030F0" w:rsidP="005B7797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7358DC05" w14:textId="77777777" w:rsidR="00B030F0" w:rsidRPr="008639A2" w:rsidRDefault="00B030F0" w:rsidP="008639A2">
      <w:pPr>
        <w:rPr>
          <w:b/>
          <w:bCs/>
          <w:sz w:val="24"/>
          <w:szCs w:val="24"/>
          <w:u w:val="single"/>
        </w:rPr>
      </w:pPr>
      <w:r w:rsidRPr="008639A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F300FE4" wp14:editId="01DE6C6F">
            <wp:extent cx="5731510" cy="991870"/>
            <wp:effectExtent l="0" t="0" r="2540" b="0"/>
            <wp:docPr id="20516878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B11D" w14:textId="77777777" w:rsidR="00B030F0" w:rsidRPr="000B4565" w:rsidRDefault="00B030F0" w:rsidP="005B7797">
      <w:pPr>
        <w:rPr>
          <w:b/>
          <w:bCs/>
          <w:sz w:val="24"/>
          <w:szCs w:val="24"/>
          <w:u w:val="single"/>
        </w:rPr>
      </w:pPr>
    </w:p>
    <w:p w14:paraId="498084C5" w14:textId="77777777" w:rsidR="00B030F0" w:rsidRPr="00474C1E" w:rsidRDefault="00B030F0" w:rsidP="00474C1E"/>
    <w:p w14:paraId="62724E3C" w14:textId="77777777" w:rsidR="00B030F0" w:rsidRDefault="00B030F0" w:rsidP="001068E3"/>
    <w:p w14:paraId="56303760" w14:textId="77777777" w:rsidR="00B030F0" w:rsidRDefault="00B030F0">
      <w:r>
        <w:br w:type="page"/>
      </w:r>
    </w:p>
    <w:p w14:paraId="12C94714" w14:textId="4F17947F" w:rsidR="00B030F0" w:rsidRPr="00851A3D" w:rsidRDefault="00B030F0" w:rsidP="000265C5">
      <w:pPr>
        <w:jc w:val="center"/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lastRenderedPageBreak/>
        <w:t>Proj</w:t>
      </w:r>
      <w:r w:rsidR="00851A3D" w:rsidRPr="00851A3D">
        <w:rPr>
          <w:b/>
          <w:bCs/>
          <w:sz w:val="28"/>
          <w:szCs w:val="28"/>
        </w:rPr>
        <w:t>e</w:t>
      </w:r>
      <w:r w:rsidRPr="00851A3D">
        <w:rPr>
          <w:b/>
          <w:bCs/>
          <w:sz w:val="28"/>
          <w:szCs w:val="28"/>
        </w:rPr>
        <w:t>ct-14</w:t>
      </w:r>
    </w:p>
    <w:p w14:paraId="4EB87EA4" w14:textId="77777777" w:rsidR="00B030F0" w:rsidRPr="00851A3D" w:rsidRDefault="00B030F0" w:rsidP="000265C5">
      <w:pPr>
        <w:rPr>
          <w:b/>
          <w:bCs/>
          <w:sz w:val="28"/>
          <w:szCs w:val="28"/>
        </w:rPr>
      </w:pPr>
      <w:r w:rsidRPr="00851A3D">
        <w:rPr>
          <w:b/>
          <w:bCs/>
          <w:sz w:val="28"/>
          <w:szCs w:val="28"/>
        </w:rPr>
        <w:t>Titlte: Design a web page by demonstrating the usage of  Nested list in HTML:</w:t>
      </w:r>
    </w:p>
    <w:p w14:paraId="16DF3225" w14:textId="77777777" w:rsidR="00B030F0" w:rsidRPr="00851A3D" w:rsidRDefault="00B030F0" w:rsidP="000265C5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Source code:</w:t>
      </w:r>
    </w:p>
    <w:p w14:paraId="3531E2BF" w14:textId="77777777" w:rsidR="00B030F0" w:rsidRPr="00BF4393" w:rsidRDefault="00B030F0" w:rsidP="00BF4393">
      <w:r w:rsidRPr="00BF4393">
        <w:t>&lt;!DOCTYPE html&gt;</w:t>
      </w:r>
    </w:p>
    <w:p w14:paraId="55D4813E" w14:textId="77777777" w:rsidR="00B030F0" w:rsidRPr="00BF4393" w:rsidRDefault="00B030F0" w:rsidP="00BF4393">
      <w:r w:rsidRPr="00BF4393">
        <w:t>&lt;html&gt;</w:t>
      </w:r>
    </w:p>
    <w:p w14:paraId="546F08C8" w14:textId="77777777" w:rsidR="00B030F0" w:rsidRPr="00BF4393" w:rsidRDefault="00B030F0" w:rsidP="00BF4393">
      <w:r w:rsidRPr="00BF4393">
        <w:t>    &lt;head&gt;</w:t>
      </w:r>
    </w:p>
    <w:p w14:paraId="42B0B1A7" w14:textId="77777777" w:rsidR="00B030F0" w:rsidRPr="00BF4393" w:rsidRDefault="00B030F0" w:rsidP="00BF4393">
      <w:r w:rsidRPr="00BF4393">
        <w:t>        &lt;title&gt;</w:t>
      </w:r>
    </w:p>
    <w:p w14:paraId="0F9C3B13" w14:textId="77777777" w:rsidR="00B030F0" w:rsidRPr="00BF4393" w:rsidRDefault="00B030F0" w:rsidP="00BF4393">
      <w:r w:rsidRPr="00BF4393">
        <w:t>            Second web page</w:t>
      </w:r>
    </w:p>
    <w:p w14:paraId="7792EE7D" w14:textId="77777777" w:rsidR="00B030F0" w:rsidRPr="00BF4393" w:rsidRDefault="00B030F0" w:rsidP="00BF4393">
      <w:r w:rsidRPr="00BF4393">
        <w:t>        &lt;/title&gt;</w:t>
      </w:r>
    </w:p>
    <w:p w14:paraId="5AD42027" w14:textId="77777777" w:rsidR="00B030F0" w:rsidRPr="00BF4393" w:rsidRDefault="00B030F0" w:rsidP="00BF4393">
      <w:r w:rsidRPr="00BF4393">
        <w:t>    &lt;/head&gt;</w:t>
      </w:r>
    </w:p>
    <w:p w14:paraId="16E263FE" w14:textId="77777777" w:rsidR="00B030F0" w:rsidRPr="00BF4393" w:rsidRDefault="00B030F0" w:rsidP="00BF4393">
      <w:r w:rsidRPr="00BF4393">
        <w:t>    &lt;body&gt;</w:t>
      </w:r>
    </w:p>
    <w:p w14:paraId="0622C95D" w14:textId="77777777" w:rsidR="00B030F0" w:rsidRPr="00BF4393" w:rsidRDefault="00B030F0" w:rsidP="00BF4393">
      <w:r w:rsidRPr="00BF4393">
        <w:t>        &lt;ol&gt;</w:t>
      </w:r>
    </w:p>
    <w:p w14:paraId="7F93B033" w14:textId="77777777" w:rsidR="00B030F0" w:rsidRPr="00BF4393" w:rsidRDefault="00B030F0" w:rsidP="00BF4393">
      <w:r w:rsidRPr="00BF4393">
        <w:t>            &lt;li&gt;14 pro&lt;/li&gt;</w:t>
      </w:r>
    </w:p>
    <w:p w14:paraId="5FDB964D" w14:textId="77777777" w:rsidR="00B030F0" w:rsidRPr="00BF4393" w:rsidRDefault="00B030F0" w:rsidP="00BF4393">
      <w:r w:rsidRPr="00BF4393">
        <w:t>            &lt;li&gt;15 pro&lt;/li&gt;</w:t>
      </w:r>
    </w:p>
    <w:p w14:paraId="0621F8E5" w14:textId="77777777" w:rsidR="00B030F0" w:rsidRPr="00BF4393" w:rsidRDefault="00B030F0" w:rsidP="00BF4393">
      <w:r w:rsidRPr="00BF4393">
        <w:t>        &lt;/ol&gt;</w:t>
      </w:r>
    </w:p>
    <w:p w14:paraId="60561266" w14:textId="77777777" w:rsidR="00B030F0" w:rsidRPr="00BF4393" w:rsidRDefault="00B030F0" w:rsidP="00BF4393">
      <w:r w:rsidRPr="00BF4393">
        <w:t>        &lt;li&gt; goggle pixel&lt;/li&gt;</w:t>
      </w:r>
    </w:p>
    <w:p w14:paraId="610CCF82" w14:textId="77777777" w:rsidR="00B030F0" w:rsidRPr="00BF4393" w:rsidRDefault="00B030F0" w:rsidP="00BF4393">
      <w:r w:rsidRPr="00BF4393">
        <w:t xml:space="preserve">        &lt;ol&gt; </w:t>
      </w:r>
    </w:p>
    <w:p w14:paraId="4381A31D" w14:textId="77777777" w:rsidR="00B030F0" w:rsidRPr="00BF4393" w:rsidRDefault="00B030F0" w:rsidP="00BF4393">
      <w:r w:rsidRPr="00BF4393">
        <w:t>            &lt;li&gt;9flod&lt;/li&gt;</w:t>
      </w:r>
    </w:p>
    <w:p w14:paraId="5F5B7729" w14:textId="77777777" w:rsidR="00B030F0" w:rsidRPr="00BF4393" w:rsidRDefault="00B030F0" w:rsidP="00BF4393">
      <w:r w:rsidRPr="00BF4393">
        <w:t>            &lt;li&gt;9 pro&lt;/li&gt;</w:t>
      </w:r>
    </w:p>
    <w:p w14:paraId="52F741C0" w14:textId="77777777" w:rsidR="00B030F0" w:rsidRPr="00BF4393" w:rsidRDefault="00B030F0" w:rsidP="00BF4393">
      <w:r w:rsidRPr="00BF4393">
        <w:t>        &lt;/ol&gt;</w:t>
      </w:r>
    </w:p>
    <w:p w14:paraId="72A24521" w14:textId="77777777" w:rsidR="00B030F0" w:rsidRPr="00BF4393" w:rsidRDefault="00B030F0" w:rsidP="00BF4393">
      <w:r w:rsidRPr="00BF4393">
        <w:t>    &lt;/body&gt;</w:t>
      </w:r>
    </w:p>
    <w:p w14:paraId="5642EFC8" w14:textId="77777777" w:rsidR="00B030F0" w:rsidRDefault="00B030F0" w:rsidP="00BF4393">
      <w:r w:rsidRPr="00BF4393">
        <w:t>&lt;/html&gt;</w:t>
      </w:r>
    </w:p>
    <w:p w14:paraId="60F5C1F7" w14:textId="77777777" w:rsidR="00B030F0" w:rsidRPr="00851A3D" w:rsidRDefault="00B030F0" w:rsidP="005B7797">
      <w:pPr>
        <w:rPr>
          <w:b/>
          <w:bCs/>
          <w:sz w:val="28"/>
          <w:szCs w:val="28"/>
          <w:u w:val="single"/>
        </w:rPr>
      </w:pPr>
      <w:r w:rsidRPr="00851A3D">
        <w:rPr>
          <w:b/>
          <w:bCs/>
          <w:sz w:val="28"/>
          <w:szCs w:val="28"/>
          <w:u w:val="single"/>
        </w:rPr>
        <w:t>Output:</w:t>
      </w:r>
    </w:p>
    <w:p w14:paraId="42F81842" w14:textId="77777777" w:rsidR="00B345C7" w:rsidRDefault="00B030F0" w:rsidP="00B345C7">
      <w:r w:rsidRPr="007A6375">
        <w:rPr>
          <w:noProof/>
        </w:rPr>
        <w:drawing>
          <wp:inline distT="0" distB="0" distL="0" distR="0" wp14:anchorId="4CF28031" wp14:editId="0E2CB58B">
            <wp:extent cx="5731510" cy="1396365"/>
            <wp:effectExtent l="0" t="0" r="2540" b="0"/>
            <wp:docPr id="4865109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961C" w14:textId="77777777" w:rsidR="00B345C7" w:rsidRDefault="00B345C7" w:rsidP="00B345C7"/>
    <w:p w14:paraId="50C3E777" w14:textId="77777777" w:rsidR="00B345C7" w:rsidRDefault="00B345C7" w:rsidP="00B345C7"/>
    <w:p w14:paraId="3B9340B0" w14:textId="4128AEBA" w:rsidR="002536D5" w:rsidRPr="00B345C7" w:rsidRDefault="002536D5" w:rsidP="00B345C7">
      <w:pPr>
        <w:jc w:val="center"/>
      </w:pPr>
      <w:r w:rsidRPr="00A24000">
        <w:rPr>
          <w:b/>
          <w:bCs/>
          <w:sz w:val="28"/>
          <w:szCs w:val="28"/>
        </w:rPr>
        <w:lastRenderedPageBreak/>
        <w:t>Project-15</w:t>
      </w:r>
    </w:p>
    <w:p w14:paraId="4CBF13DF" w14:textId="05BE46A4" w:rsidR="002536D5" w:rsidRPr="00A24000" w:rsidRDefault="002536D5" w:rsidP="002536D5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 Table Tag:</w:t>
      </w:r>
    </w:p>
    <w:p w14:paraId="336AEBF6" w14:textId="4AF7EF82" w:rsidR="002536D5" w:rsidRPr="00A24000" w:rsidRDefault="002536D5" w:rsidP="002536D5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76DA08D5" w14:textId="1DBB7564" w:rsidR="002536D5" w:rsidRPr="002536D5" w:rsidRDefault="002536D5" w:rsidP="002536D5">
      <w:r w:rsidRPr="002536D5">
        <w:t>&lt;!DOCTYPE html&gt;</w:t>
      </w:r>
    </w:p>
    <w:p w14:paraId="2591DD40" w14:textId="77777777" w:rsidR="002536D5" w:rsidRPr="002536D5" w:rsidRDefault="002536D5" w:rsidP="002536D5">
      <w:r w:rsidRPr="002536D5">
        <w:t>&lt;html&gt;</w:t>
      </w:r>
    </w:p>
    <w:p w14:paraId="67E19C1E" w14:textId="77777777" w:rsidR="002536D5" w:rsidRPr="002536D5" w:rsidRDefault="002536D5" w:rsidP="002536D5">
      <w:r w:rsidRPr="002536D5">
        <w:t>    &lt;head&gt;</w:t>
      </w:r>
    </w:p>
    <w:p w14:paraId="552F09C2" w14:textId="77777777" w:rsidR="002536D5" w:rsidRPr="002536D5" w:rsidRDefault="002536D5" w:rsidP="002536D5">
      <w:r w:rsidRPr="002536D5">
        <w:t>        &lt;title&gt; Table tag&lt;/title&gt;</w:t>
      </w:r>
    </w:p>
    <w:p w14:paraId="08962FAC" w14:textId="77777777" w:rsidR="002536D5" w:rsidRPr="002536D5" w:rsidRDefault="002536D5" w:rsidP="002536D5">
      <w:r w:rsidRPr="002536D5">
        <w:t>    &lt;/head&gt;</w:t>
      </w:r>
    </w:p>
    <w:p w14:paraId="04AF84F2" w14:textId="77777777" w:rsidR="002536D5" w:rsidRPr="002536D5" w:rsidRDefault="002536D5" w:rsidP="002536D5">
      <w:r w:rsidRPr="002536D5">
        <w:t>    &lt;body&gt;</w:t>
      </w:r>
    </w:p>
    <w:p w14:paraId="5C8BF8E0" w14:textId="77777777" w:rsidR="002536D5" w:rsidRPr="002536D5" w:rsidRDefault="002536D5" w:rsidP="002536D5">
      <w:r w:rsidRPr="002536D5">
        <w:t>        &lt;table border="1"&gt;</w:t>
      </w:r>
    </w:p>
    <w:p w14:paraId="00D795BA" w14:textId="77777777" w:rsidR="002536D5" w:rsidRPr="002536D5" w:rsidRDefault="002536D5" w:rsidP="002536D5">
      <w:r w:rsidRPr="002536D5">
        <w:t>            &lt;tr&gt;</w:t>
      </w:r>
    </w:p>
    <w:p w14:paraId="6997A6B5" w14:textId="77777777" w:rsidR="002536D5" w:rsidRPr="002536D5" w:rsidRDefault="002536D5" w:rsidP="002536D5">
      <w:r w:rsidRPr="002536D5">
        <w:t>                &lt;th&gt;Name&lt;/th&gt;</w:t>
      </w:r>
    </w:p>
    <w:p w14:paraId="79E3590D" w14:textId="77777777" w:rsidR="002536D5" w:rsidRPr="002536D5" w:rsidRDefault="002536D5" w:rsidP="002536D5">
      <w:r w:rsidRPr="002536D5">
        <w:t>                &lt;th&gt;Age&lt;/th&gt;</w:t>
      </w:r>
    </w:p>
    <w:p w14:paraId="21DC3139" w14:textId="77777777" w:rsidR="002536D5" w:rsidRPr="002536D5" w:rsidRDefault="002536D5" w:rsidP="002536D5">
      <w:r w:rsidRPr="002536D5">
        <w:t>                &lt;th&gt;City&lt;/th&gt;</w:t>
      </w:r>
    </w:p>
    <w:p w14:paraId="175927F5" w14:textId="77777777" w:rsidR="002536D5" w:rsidRPr="002536D5" w:rsidRDefault="002536D5" w:rsidP="002536D5">
      <w:r w:rsidRPr="002536D5">
        <w:t>            &lt;/tr&gt;</w:t>
      </w:r>
    </w:p>
    <w:p w14:paraId="525EAA16" w14:textId="77777777" w:rsidR="002536D5" w:rsidRPr="002536D5" w:rsidRDefault="002536D5" w:rsidP="002536D5">
      <w:r w:rsidRPr="002536D5">
        <w:t>            &lt;tr&gt;</w:t>
      </w:r>
    </w:p>
    <w:p w14:paraId="14AFDDCB" w14:textId="77777777" w:rsidR="002536D5" w:rsidRPr="002536D5" w:rsidRDefault="002536D5" w:rsidP="002536D5">
      <w:r w:rsidRPr="002536D5">
        <w:t>                &lt;td&gt;john&lt;/td&gt;</w:t>
      </w:r>
    </w:p>
    <w:p w14:paraId="39DC7962" w14:textId="77777777" w:rsidR="002536D5" w:rsidRPr="002536D5" w:rsidRDefault="002536D5" w:rsidP="002536D5">
      <w:r w:rsidRPr="002536D5">
        <w:t>                &lt;td&gt;28&lt;/td&gt;</w:t>
      </w:r>
    </w:p>
    <w:p w14:paraId="5A2966C3" w14:textId="77777777" w:rsidR="002536D5" w:rsidRPr="002536D5" w:rsidRDefault="002536D5" w:rsidP="002536D5">
      <w:r w:rsidRPr="002536D5">
        <w:t>                &lt;td&gt;New York&lt;/td&gt;</w:t>
      </w:r>
    </w:p>
    <w:p w14:paraId="01582F98" w14:textId="77777777" w:rsidR="002536D5" w:rsidRPr="002536D5" w:rsidRDefault="002536D5" w:rsidP="002536D5">
      <w:r w:rsidRPr="002536D5">
        <w:t>           &lt;/tr&gt;</w:t>
      </w:r>
    </w:p>
    <w:p w14:paraId="2F268B26" w14:textId="77777777" w:rsidR="002536D5" w:rsidRPr="002536D5" w:rsidRDefault="002536D5" w:rsidP="002536D5">
      <w:r w:rsidRPr="002536D5">
        <w:t>           &lt;tr&gt;</w:t>
      </w:r>
    </w:p>
    <w:p w14:paraId="74B4FBBB" w14:textId="77777777" w:rsidR="002536D5" w:rsidRPr="002536D5" w:rsidRDefault="002536D5" w:rsidP="002536D5">
      <w:r w:rsidRPr="002536D5">
        <w:t>            &lt;td&gt;Emma&lt;/td&gt;</w:t>
      </w:r>
    </w:p>
    <w:p w14:paraId="5E2A32D9" w14:textId="77777777" w:rsidR="002536D5" w:rsidRPr="002536D5" w:rsidRDefault="002536D5" w:rsidP="002536D5">
      <w:r w:rsidRPr="002536D5">
        <w:t>            &lt;td&gt;22&lt;/td&gt;</w:t>
      </w:r>
    </w:p>
    <w:p w14:paraId="13EDA572" w14:textId="77777777" w:rsidR="002536D5" w:rsidRPr="002536D5" w:rsidRDefault="002536D5" w:rsidP="002536D5">
      <w:r w:rsidRPr="002536D5">
        <w:t>            &lt;td&gt;Los Angles&lt;/td&gt;</w:t>
      </w:r>
    </w:p>
    <w:p w14:paraId="1EF0CE7F" w14:textId="77777777" w:rsidR="002536D5" w:rsidRPr="002536D5" w:rsidRDefault="002536D5" w:rsidP="002536D5">
      <w:r w:rsidRPr="002536D5">
        <w:t>           &lt;/tr&gt;</w:t>
      </w:r>
    </w:p>
    <w:p w14:paraId="172EADF0" w14:textId="77777777" w:rsidR="002536D5" w:rsidRPr="002536D5" w:rsidRDefault="002536D5" w:rsidP="002536D5">
      <w:r w:rsidRPr="002536D5">
        <w:t>        &lt;/table&gt;</w:t>
      </w:r>
    </w:p>
    <w:p w14:paraId="74D394D2" w14:textId="77777777" w:rsidR="002536D5" w:rsidRPr="002536D5" w:rsidRDefault="002536D5" w:rsidP="002536D5">
      <w:r w:rsidRPr="002536D5">
        <w:t>    &lt;/body&gt;</w:t>
      </w:r>
    </w:p>
    <w:p w14:paraId="740124D0" w14:textId="77777777" w:rsidR="002536D5" w:rsidRDefault="002536D5" w:rsidP="002536D5">
      <w:r w:rsidRPr="002536D5">
        <w:t>&lt;/html&gt;</w:t>
      </w:r>
    </w:p>
    <w:p w14:paraId="0BA3A963" w14:textId="77777777" w:rsidR="002536D5" w:rsidRDefault="002536D5" w:rsidP="002536D5"/>
    <w:p w14:paraId="4B6E9BB5" w14:textId="20A5EA79" w:rsidR="002536D5" w:rsidRPr="00A24000" w:rsidRDefault="002536D5" w:rsidP="002536D5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Output:</w:t>
      </w:r>
    </w:p>
    <w:p w14:paraId="67F3E97F" w14:textId="77777777" w:rsidR="002536D5" w:rsidRDefault="002536D5" w:rsidP="002536D5"/>
    <w:p w14:paraId="3E00E4F6" w14:textId="77777777" w:rsidR="002536D5" w:rsidRDefault="002536D5" w:rsidP="002536D5"/>
    <w:p w14:paraId="4F722C24" w14:textId="4DF3DB7F" w:rsidR="002536D5" w:rsidRPr="002536D5" w:rsidRDefault="002536D5" w:rsidP="002536D5">
      <w:r w:rsidRPr="002536D5">
        <w:rPr>
          <w:noProof/>
        </w:rPr>
        <w:drawing>
          <wp:inline distT="0" distB="0" distL="0" distR="0" wp14:anchorId="4861D1D1" wp14:editId="48B054EF">
            <wp:extent cx="5731510" cy="1035050"/>
            <wp:effectExtent l="0" t="0" r="2540" b="0"/>
            <wp:docPr id="190028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E4F9" w14:textId="49BA7A56" w:rsidR="002536D5" w:rsidRDefault="002536D5"/>
    <w:p w14:paraId="11F40605" w14:textId="77777777" w:rsidR="002536D5" w:rsidRDefault="002536D5">
      <w:r>
        <w:br w:type="page"/>
      </w:r>
    </w:p>
    <w:p w14:paraId="265FF158" w14:textId="5B2F2EDF" w:rsidR="002536D5" w:rsidRPr="00A24000" w:rsidRDefault="002536D5" w:rsidP="002536D5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Project-16</w:t>
      </w:r>
    </w:p>
    <w:p w14:paraId="561F9CCA" w14:textId="67133ABF" w:rsidR="002536D5" w:rsidRPr="00A24000" w:rsidRDefault="002536D5" w:rsidP="002536D5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HTML. Image Tag.</w:t>
      </w:r>
    </w:p>
    <w:p w14:paraId="3FE14464" w14:textId="624E249C" w:rsidR="002536D5" w:rsidRPr="00A24000" w:rsidRDefault="002536D5" w:rsidP="002536D5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6883D487" w14:textId="1820DD94" w:rsidR="002536D5" w:rsidRPr="002536D5" w:rsidRDefault="002536D5" w:rsidP="002536D5">
      <w:r w:rsidRPr="002536D5">
        <w:t>&lt;!DOCTYPE html&gt;</w:t>
      </w:r>
    </w:p>
    <w:p w14:paraId="247D1BE2" w14:textId="77777777" w:rsidR="002536D5" w:rsidRPr="002536D5" w:rsidRDefault="002536D5" w:rsidP="002536D5">
      <w:r w:rsidRPr="002536D5">
        <w:t>&lt;html&gt;</w:t>
      </w:r>
    </w:p>
    <w:p w14:paraId="6EA36299" w14:textId="77777777" w:rsidR="002536D5" w:rsidRPr="002536D5" w:rsidRDefault="002536D5" w:rsidP="002536D5">
      <w:r w:rsidRPr="002536D5">
        <w:t>&lt;head&gt;</w:t>
      </w:r>
    </w:p>
    <w:p w14:paraId="0D0A7BF3" w14:textId="77777777" w:rsidR="002536D5" w:rsidRPr="002536D5" w:rsidRDefault="002536D5" w:rsidP="002536D5">
      <w:r w:rsidRPr="002536D5">
        <w:t>    &lt;title&gt; HTML image&lt;/title&gt;</w:t>
      </w:r>
    </w:p>
    <w:p w14:paraId="6641D033" w14:textId="77777777" w:rsidR="002536D5" w:rsidRPr="002536D5" w:rsidRDefault="002536D5" w:rsidP="002536D5">
      <w:r w:rsidRPr="002536D5">
        <w:t>&lt;/head&gt;</w:t>
      </w:r>
    </w:p>
    <w:p w14:paraId="05DD13D7" w14:textId="77777777" w:rsidR="002536D5" w:rsidRPr="002536D5" w:rsidRDefault="002536D5" w:rsidP="002536D5">
      <w:r w:rsidRPr="002536D5">
        <w:t>&lt;body&gt;</w:t>
      </w:r>
    </w:p>
    <w:p w14:paraId="0D4ED462" w14:textId="77777777" w:rsidR="002536D5" w:rsidRPr="002536D5" w:rsidRDefault="002536D5" w:rsidP="002536D5">
      <w:r w:rsidRPr="002536D5">
        <w:t>    &lt;img src="india.jpg" alt="india flag" height="500" width="700"&gt;</w:t>
      </w:r>
    </w:p>
    <w:p w14:paraId="24366CB3" w14:textId="77777777" w:rsidR="002536D5" w:rsidRPr="002536D5" w:rsidRDefault="002536D5" w:rsidP="002536D5">
      <w:r w:rsidRPr="002536D5">
        <w:t>&lt;/body&gt;</w:t>
      </w:r>
    </w:p>
    <w:p w14:paraId="56F4D23D" w14:textId="77777777" w:rsidR="002536D5" w:rsidRDefault="002536D5" w:rsidP="002536D5">
      <w:r w:rsidRPr="002536D5">
        <w:t>&lt;/html&gt;</w:t>
      </w:r>
    </w:p>
    <w:p w14:paraId="171E872B" w14:textId="77777777" w:rsidR="002536D5" w:rsidRDefault="002536D5" w:rsidP="002536D5"/>
    <w:p w14:paraId="33C6CE01" w14:textId="56AE6C67" w:rsidR="002536D5" w:rsidRPr="002536D5" w:rsidRDefault="002536D5" w:rsidP="002536D5">
      <w:pPr>
        <w:rPr>
          <w:b/>
          <w:bCs/>
          <w:sz w:val="24"/>
          <w:szCs w:val="24"/>
          <w:u w:val="single"/>
        </w:rPr>
      </w:pPr>
      <w:r w:rsidRPr="002536D5">
        <w:rPr>
          <w:b/>
          <w:bCs/>
          <w:sz w:val="24"/>
          <w:szCs w:val="24"/>
          <w:u w:val="single"/>
        </w:rPr>
        <w:t>Output:</w:t>
      </w:r>
    </w:p>
    <w:p w14:paraId="21D0BE12" w14:textId="77777777" w:rsidR="002536D5" w:rsidRDefault="002536D5" w:rsidP="002536D5"/>
    <w:p w14:paraId="25141A32" w14:textId="77777777" w:rsidR="002536D5" w:rsidRDefault="002536D5" w:rsidP="002536D5"/>
    <w:p w14:paraId="4C25CBF4" w14:textId="3C78AC2F" w:rsidR="002536D5" w:rsidRPr="002536D5" w:rsidRDefault="002536D5" w:rsidP="002536D5">
      <w:r w:rsidRPr="002536D5">
        <w:rPr>
          <w:noProof/>
        </w:rPr>
        <w:drawing>
          <wp:inline distT="0" distB="0" distL="0" distR="0" wp14:anchorId="3D65D21F" wp14:editId="011975CB">
            <wp:extent cx="5731510" cy="3406775"/>
            <wp:effectExtent l="0" t="0" r="2540" b="3175"/>
            <wp:docPr id="665188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4632" w14:textId="77777777" w:rsidR="002536D5" w:rsidRDefault="002536D5">
      <w:r>
        <w:br w:type="page"/>
      </w:r>
    </w:p>
    <w:p w14:paraId="1F4DB8FF" w14:textId="0EBCA6AE" w:rsidR="002536D5" w:rsidRPr="00A24000" w:rsidRDefault="002536D5" w:rsidP="002536D5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Project-1</w:t>
      </w:r>
      <w:r w:rsidR="0071478D">
        <w:rPr>
          <w:b/>
          <w:bCs/>
          <w:sz w:val="28"/>
          <w:szCs w:val="28"/>
        </w:rPr>
        <w:t>7</w:t>
      </w:r>
    </w:p>
    <w:p w14:paraId="03BEE39C" w14:textId="49B97128" w:rsidR="002536D5" w:rsidRPr="00A24000" w:rsidRDefault="002536D5" w:rsidP="002536D5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Design a web page by demonstrating the usage of HTML. </w:t>
      </w:r>
      <w:r w:rsidR="00A24000" w:rsidRPr="00A24000">
        <w:rPr>
          <w:b/>
          <w:bCs/>
          <w:sz w:val="28"/>
          <w:szCs w:val="28"/>
        </w:rPr>
        <w:t>V</w:t>
      </w:r>
      <w:r w:rsidRPr="00A24000">
        <w:rPr>
          <w:b/>
          <w:bCs/>
          <w:sz w:val="28"/>
          <w:szCs w:val="28"/>
        </w:rPr>
        <w:t>ideo Tag.</w:t>
      </w:r>
    </w:p>
    <w:p w14:paraId="4D2E8A66" w14:textId="77777777" w:rsidR="002536D5" w:rsidRPr="00A24000" w:rsidRDefault="002536D5" w:rsidP="002536D5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4522D683" w14:textId="16182A39" w:rsidR="002536D5" w:rsidRPr="002536D5" w:rsidRDefault="002536D5" w:rsidP="002536D5">
      <w:r w:rsidRPr="002536D5">
        <w:t>&lt;!DOCTYPE html&gt;</w:t>
      </w:r>
    </w:p>
    <w:p w14:paraId="648C4018" w14:textId="77777777" w:rsidR="002536D5" w:rsidRPr="002536D5" w:rsidRDefault="002536D5" w:rsidP="002536D5">
      <w:r w:rsidRPr="002536D5">
        <w:t>&lt;html&gt;</w:t>
      </w:r>
    </w:p>
    <w:p w14:paraId="7383D71F" w14:textId="77777777" w:rsidR="002536D5" w:rsidRPr="002536D5" w:rsidRDefault="002536D5" w:rsidP="002536D5">
      <w:r w:rsidRPr="002536D5">
        <w:t>    &lt;head&gt;</w:t>
      </w:r>
    </w:p>
    <w:p w14:paraId="23E0AA83" w14:textId="77777777" w:rsidR="002536D5" w:rsidRPr="002536D5" w:rsidRDefault="002536D5" w:rsidP="002536D5">
      <w:r w:rsidRPr="002536D5">
        <w:t>        &lt;title&gt;</w:t>
      </w:r>
    </w:p>
    <w:p w14:paraId="7CFA2CF1" w14:textId="77777777" w:rsidR="002536D5" w:rsidRPr="002536D5" w:rsidRDefault="002536D5" w:rsidP="002536D5">
      <w:r w:rsidRPr="002536D5">
        <w:t>            HTML video</w:t>
      </w:r>
    </w:p>
    <w:p w14:paraId="249B1316" w14:textId="77777777" w:rsidR="002536D5" w:rsidRPr="002536D5" w:rsidRDefault="002536D5" w:rsidP="002536D5">
      <w:r w:rsidRPr="002536D5">
        <w:t>        &lt;/title&gt;</w:t>
      </w:r>
    </w:p>
    <w:p w14:paraId="6C37FE71" w14:textId="77777777" w:rsidR="002536D5" w:rsidRPr="002536D5" w:rsidRDefault="002536D5" w:rsidP="002536D5">
      <w:r w:rsidRPr="002536D5">
        <w:t>        &lt;body&gt;</w:t>
      </w:r>
    </w:p>
    <w:p w14:paraId="3B2931E2" w14:textId="77777777" w:rsidR="002536D5" w:rsidRPr="002536D5" w:rsidRDefault="002536D5" w:rsidP="002536D5">
      <w:r w:rsidRPr="002536D5">
        <w:t>            &lt;video src="Tree.mp4" height="300" width="600" controls&gt;&lt;/video&gt;</w:t>
      </w:r>
    </w:p>
    <w:p w14:paraId="366B7641" w14:textId="77777777" w:rsidR="002536D5" w:rsidRPr="002536D5" w:rsidRDefault="002536D5" w:rsidP="002536D5">
      <w:r w:rsidRPr="002536D5">
        <w:t>        &lt;/body&gt;</w:t>
      </w:r>
    </w:p>
    <w:p w14:paraId="53A47C92" w14:textId="77777777" w:rsidR="002536D5" w:rsidRPr="002536D5" w:rsidRDefault="002536D5" w:rsidP="002536D5">
      <w:r w:rsidRPr="002536D5">
        <w:t>    &lt;/head&gt;</w:t>
      </w:r>
    </w:p>
    <w:p w14:paraId="684BC886" w14:textId="77777777" w:rsidR="002536D5" w:rsidRDefault="002536D5" w:rsidP="002536D5">
      <w:r w:rsidRPr="002536D5">
        <w:t>&lt;/html&gt;</w:t>
      </w:r>
    </w:p>
    <w:p w14:paraId="0CB4B8CE" w14:textId="6702D979" w:rsidR="002536D5" w:rsidRPr="00A24000" w:rsidRDefault="002536D5" w:rsidP="002536D5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Output:</w:t>
      </w:r>
    </w:p>
    <w:p w14:paraId="50CEFDE0" w14:textId="16D72D71" w:rsidR="002536D5" w:rsidRDefault="003907B4" w:rsidP="002536D5">
      <w:r w:rsidRPr="002536D5">
        <w:rPr>
          <w:noProof/>
        </w:rPr>
        <w:drawing>
          <wp:inline distT="0" distB="0" distL="0" distR="0" wp14:anchorId="57F70065" wp14:editId="39D7134F">
            <wp:extent cx="5731510" cy="2209165"/>
            <wp:effectExtent l="0" t="0" r="2540" b="635"/>
            <wp:docPr id="752858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8C68" w14:textId="0C6DAABF" w:rsidR="002536D5" w:rsidRPr="002536D5" w:rsidRDefault="002536D5" w:rsidP="002536D5"/>
    <w:p w14:paraId="6AA65B17" w14:textId="77777777" w:rsidR="002536D5" w:rsidRDefault="002536D5">
      <w:r>
        <w:br w:type="page"/>
      </w:r>
    </w:p>
    <w:p w14:paraId="6EBDFAB4" w14:textId="6CC6302D" w:rsidR="00A24000" w:rsidRPr="00A24000" w:rsidRDefault="00A24000" w:rsidP="00A24000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Project-1</w:t>
      </w:r>
      <w:r w:rsidR="0071478D">
        <w:rPr>
          <w:b/>
          <w:bCs/>
          <w:sz w:val="28"/>
          <w:szCs w:val="28"/>
        </w:rPr>
        <w:t>8</w:t>
      </w:r>
    </w:p>
    <w:p w14:paraId="0947CAC6" w14:textId="405F99A4" w:rsidR="00A24000" w:rsidRPr="00A24000" w:rsidRDefault="00A24000" w:rsidP="00A24000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HTML. Audio Tag.</w:t>
      </w:r>
    </w:p>
    <w:p w14:paraId="223AB951" w14:textId="77777777" w:rsidR="00A24000" w:rsidRPr="00A24000" w:rsidRDefault="00A24000" w:rsidP="00A24000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6D24FD3A" w14:textId="6A36D82E" w:rsidR="002536D5" w:rsidRPr="002536D5" w:rsidRDefault="002536D5" w:rsidP="002536D5">
      <w:r w:rsidRPr="002536D5">
        <w:t>&lt;!DOCTYPE html&gt;</w:t>
      </w:r>
    </w:p>
    <w:p w14:paraId="3F139A6C" w14:textId="77777777" w:rsidR="002536D5" w:rsidRPr="002536D5" w:rsidRDefault="002536D5" w:rsidP="002536D5">
      <w:r w:rsidRPr="002536D5">
        <w:t>&lt;html&gt;</w:t>
      </w:r>
    </w:p>
    <w:p w14:paraId="6E1800EA" w14:textId="77777777" w:rsidR="002536D5" w:rsidRPr="002536D5" w:rsidRDefault="002536D5" w:rsidP="002536D5">
      <w:r w:rsidRPr="002536D5">
        <w:t>    &lt;head&gt;</w:t>
      </w:r>
    </w:p>
    <w:p w14:paraId="29E80F7D" w14:textId="77777777" w:rsidR="002536D5" w:rsidRPr="002536D5" w:rsidRDefault="002536D5" w:rsidP="002536D5">
      <w:r w:rsidRPr="002536D5">
        <w:t>        &lt;title&gt;</w:t>
      </w:r>
    </w:p>
    <w:p w14:paraId="46A6F943" w14:textId="77777777" w:rsidR="002536D5" w:rsidRPr="002536D5" w:rsidRDefault="002536D5" w:rsidP="002536D5">
      <w:r w:rsidRPr="002536D5">
        <w:t>            HTML audoi</w:t>
      </w:r>
    </w:p>
    <w:p w14:paraId="0EB56ACA" w14:textId="77777777" w:rsidR="002536D5" w:rsidRPr="002536D5" w:rsidRDefault="002536D5" w:rsidP="002536D5">
      <w:r w:rsidRPr="002536D5">
        <w:t>        &lt;/title&gt;</w:t>
      </w:r>
    </w:p>
    <w:p w14:paraId="60CE8CFD" w14:textId="77777777" w:rsidR="002536D5" w:rsidRPr="002536D5" w:rsidRDefault="002536D5" w:rsidP="002536D5">
      <w:r w:rsidRPr="002536D5">
        <w:t>        &lt;body&gt;</w:t>
      </w:r>
    </w:p>
    <w:p w14:paraId="6F03BC4B" w14:textId="46B0692B" w:rsidR="002536D5" w:rsidRPr="002536D5" w:rsidRDefault="002536D5" w:rsidP="002536D5">
      <w:r w:rsidRPr="002536D5">
        <w:t>            &lt;audio src</w:t>
      </w:r>
      <w:r w:rsidR="00646E85">
        <w:t xml:space="preserve"> </w:t>
      </w:r>
      <w:r w:rsidRPr="002536D5">
        <w:t>="Music.mp3" controls&gt;&lt;/audio&gt;</w:t>
      </w:r>
    </w:p>
    <w:p w14:paraId="7D5B8925" w14:textId="77777777" w:rsidR="002536D5" w:rsidRPr="002536D5" w:rsidRDefault="002536D5" w:rsidP="002536D5">
      <w:r w:rsidRPr="002536D5">
        <w:t>        &lt;/body&gt;</w:t>
      </w:r>
    </w:p>
    <w:p w14:paraId="3BA9530B" w14:textId="77777777" w:rsidR="002536D5" w:rsidRPr="002536D5" w:rsidRDefault="002536D5" w:rsidP="002536D5">
      <w:r w:rsidRPr="002536D5">
        <w:t>    &lt;/head&gt;</w:t>
      </w:r>
    </w:p>
    <w:p w14:paraId="69E3978C" w14:textId="77777777" w:rsidR="002536D5" w:rsidRPr="002536D5" w:rsidRDefault="002536D5" w:rsidP="002536D5">
      <w:r w:rsidRPr="002536D5">
        <w:t>&lt;/html&gt;</w:t>
      </w:r>
    </w:p>
    <w:p w14:paraId="1E03BE9C" w14:textId="7BD42F3D" w:rsidR="00767752" w:rsidRPr="00A24000" w:rsidRDefault="00A24000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Output:</w:t>
      </w:r>
    </w:p>
    <w:p w14:paraId="62342B69" w14:textId="199E439B" w:rsidR="002536D5" w:rsidRDefault="00A65A93">
      <w:r w:rsidRPr="002536D5">
        <w:rPr>
          <w:noProof/>
        </w:rPr>
        <w:drawing>
          <wp:anchor distT="0" distB="0" distL="114300" distR="114300" simplePos="0" relativeHeight="251658240" behindDoc="0" locked="0" layoutInCell="1" allowOverlap="1" wp14:anchorId="54B4BFFD" wp14:editId="52BACF8F">
            <wp:simplePos x="0" y="0"/>
            <wp:positionH relativeFrom="margin">
              <wp:align>left</wp:align>
            </wp:positionH>
            <wp:positionV relativeFrom="page">
              <wp:posOffset>5648960</wp:posOffset>
            </wp:positionV>
            <wp:extent cx="5731510" cy="1103630"/>
            <wp:effectExtent l="0" t="0" r="2540" b="1270"/>
            <wp:wrapNone/>
            <wp:docPr id="1389493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44E13" w14:textId="77777777" w:rsidR="00A65A93" w:rsidRDefault="00A65A93"/>
    <w:p w14:paraId="45F83F39" w14:textId="73100BA5" w:rsidR="00A65A93" w:rsidRDefault="00A65A93">
      <w:r>
        <w:br w:type="page"/>
      </w:r>
    </w:p>
    <w:p w14:paraId="2A4AA42D" w14:textId="106E3C4F" w:rsidR="00615FD4" w:rsidRDefault="00615FD4"/>
    <w:p w14:paraId="00A1CDE9" w14:textId="1E92DFAF" w:rsidR="00E14EB7" w:rsidRPr="00A24000" w:rsidRDefault="001B3440" w:rsidP="001B344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E14EB7" w:rsidRPr="00A24000">
        <w:rPr>
          <w:b/>
          <w:bCs/>
          <w:sz w:val="28"/>
          <w:szCs w:val="28"/>
        </w:rPr>
        <w:t>roject-1</w:t>
      </w:r>
      <w:r>
        <w:rPr>
          <w:b/>
          <w:bCs/>
          <w:sz w:val="28"/>
          <w:szCs w:val="28"/>
        </w:rPr>
        <w:t>9</w:t>
      </w:r>
    </w:p>
    <w:p w14:paraId="5A652761" w14:textId="43F42FA6" w:rsidR="00E14EB7" w:rsidRPr="00A24000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Design a web page by demonstrating the usage of </w:t>
      </w:r>
      <w:r w:rsidR="00A0140B">
        <w:rPr>
          <w:b/>
          <w:bCs/>
          <w:sz w:val="28"/>
          <w:szCs w:val="28"/>
        </w:rPr>
        <w:t>Div</w:t>
      </w:r>
      <w:r w:rsidR="0061276E">
        <w:rPr>
          <w:b/>
          <w:bCs/>
          <w:sz w:val="28"/>
          <w:szCs w:val="28"/>
        </w:rPr>
        <w:t xml:space="preserve"> Tag:</w:t>
      </w:r>
    </w:p>
    <w:p w14:paraId="75A495DE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0F00F3BD" w14:textId="3670AC98" w:rsidR="005D34C5" w:rsidRPr="005D34C5" w:rsidRDefault="005D34C5" w:rsidP="005D34C5">
      <w:r w:rsidRPr="005D34C5">
        <w:t>&lt;!DOCTYPE html&gt;</w:t>
      </w:r>
    </w:p>
    <w:p w14:paraId="32935A06" w14:textId="77777777" w:rsidR="005D34C5" w:rsidRPr="005D34C5" w:rsidRDefault="005D34C5" w:rsidP="005D34C5">
      <w:r w:rsidRPr="005D34C5">
        <w:t>&lt;html&gt;</w:t>
      </w:r>
    </w:p>
    <w:p w14:paraId="59F17324" w14:textId="77777777" w:rsidR="005D34C5" w:rsidRPr="005D34C5" w:rsidRDefault="005D34C5" w:rsidP="005D34C5">
      <w:r w:rsidRPr="005D34C5">
        <w:t>&lt;head&gt;</w:t>
      </w:r>
    </w:p>
    <w:p w14:paraId="566FF829" w14:textId="3F0679A2" w:rsidR="005D34C5" w:rsidRPr="005D34C5" w:rsidRDefault="005D34C5" w:rsidP="005D34C5">
      <w:r w:rsidRPr="005D34C5">
        <w:t>    &lt;title&gt;  Div container Example &lt;/title&gt;/head&gt;</w:t>
      </w:r>
    </w:p>
    <w:p w14:paraId="209010BE" w14:textId="77777777" w:rsidR="005D34C5" w:rsidRPr="005D34C5" w:rsidRDefault="005D34C5" w:rsidP="005D34C5">
      <w:r w:rsidRPr="005D34C5">
        <w:t>&lt;body&gt;</w:t>
      </w:r>
    </w:p>
    <w:p w14:paraId="51DF0650" w14:textId="77777777" w:rsidR="005D34C5" w:rsidRPr="005D34C5" w:rsidRDefault="005D34C5" w:rsidP="005D34C5">
      <w:r w:rsidRPr="005D34C5">
        <w:t>    &lt;div style="border: 10px solid black; padding: 10px;"&gt;</w:t>
      </w:r>
    </w:p>
    <w:p w14:paraId="74021B3A" w14:textId="77777777" w:rsidR="005D34C5" w:rsidRPr="005D34C5" w:rsidRDefault="005D34C5" w:rsidP="005D34C5">
      <w:r w:rsidRPr="005D34C5">
        <w:t>        &lt;h2&gt;Div container&lt;/h2&gt;</w:t>
      </w:r>
    </w:p>
    <w:p w14:paraId="0FDB7D0E" w14:textId="661C0814" w:rsidR="005D34C5" w:rsidRPr="005D34C5" w:rsidRDefault="005D34C5" w:rsidP="005D34C5">
      <w:r w:rsidRPr="005D34C5">
        <w:t>        &lt;p&gt;This is a paragraph inside a div container&lt;/p&gt;</w:t>
      </w:r>
    </w:p>
    <w:p w14:paraId="725934A9" w14:textId="77777777" w:rsidR="005D34C5" w:rsidRPr="005D34C5" w:rsidRDefault="005D34C5" w:rsidP="005D34C5">
      <w:r w:rsidRPr="005D34C5">
        <w:t>    &lt;/div&gt;</w:t>
      </w:r>
    </w:p>
    <w:p w14:paraId="63462889" w14:textId="77777777" w:rsidR="005D34C5" w:rsidRPr="005D34C5" w:rsidRDefault="005D34C5" w:rsidP="005D34C5">
      <w:r w:rsidRPr="005D34C5">
        <w:t>&lt;/body&gt;</w:t>
      </w:r>
    </w:p>
    <w:p w14:paraId="158DF467" w14:textId="77777777" w:rsidR="005D34C5" w:rsidRDefault="005D34C5" w:rsidP="005D34C5">
      <w:r w:rsidRPr="005D34C5">
        <w:t>&lt;/html&gt;</w:t>
      </w:r>
    </w:p>
    <w:p w14:paraId="322DCF2D" w14:textId="2271B5FC" w:rsidR="003930A1" w:rsidRDefault="003930A1" w:rsidP="005D34C5">
      <w:pPr>
        <w:rPr>
          <w:ins w:id="0" w:author="Microsoft Word" w:date="2025-05-16T02:10:00Z" w16du:dateUtc="2025-05-15T20:40:00Z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4195AFB8" w14:textId="545A9746" w:rsidR="0061276E" w:rsidRDefault="003930A1" w:rsidP="005D34C5">
      <w:pPr>
        <w:rPr>
          <w:b/>
          <w:bCs/>
          <w:sz w:val="24"/>
          <w:szCs w:val="24"/>
          <w:u w:val="single"/>
        </w:rPr>
      </w:pPr>
      <w:r w:rsidRPr="003930A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8C8ACF9" wp14:editId="10497966">
            <wp:extent cx="6046372" cy="1442933"/>
            <wp:effectExtent l="0" t="0" r="0" b="5080"/>
            <wp:docPr id="210949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892" cy="14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3949" w14:textId="23D311A9" w:rsidR="003930A1" w:rsidRPr="005D34C5" w:rsidRDefault="003930A1" w:rsidP="005D34C5">
      <w:pPr>
        <w:rPr>
          <w:b/>
          <w:bCs/>
          <w:sz w:val="24"/>
          <w:szCs w:val="24"/>
          <w:u w:val="single"/>
        </w:rPr>
      </w:pPr>
    </w:p>
    <w:p w14:paraId="168F1475" w14:textId="77777777" w:rsidR="00A65A93" w:rsidRDefault="00A65A93"/>
    <w:p w14:paraId="367AACD0" w14:textId="77777777" w:rsidR="00A65A93" w:rsidRDefault="00A65A93">
      <w:r>
        <w:br w:type="page"/>
      </w:r>
    </w:p>
    <w:p w14:paraId="279A6387" w14:textId="2C2B3A08" w:rsidR="00E14EB7" w:rsidRPr="00A24000" w:rsidRDefault="00E14EB7" w:rsidP="00E14EB7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 w:rsidR="001B3440">
        <w:rPr>
          <w:b/>
          <w:bCs/>
          <w:sz w:val="28"/>
          <w:szCs w:val="28"/>
        </w:rPr>
        <w:t>20</w:t>
      </w:r>
    </w:p>
    <w:p w14:paraId="68E8EC2F" w14:textId="1CEB1884" w:rsidR="00E14EB7" w:rsidRPr="00A24000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</w:t>
      </w:r>
      <w:r w:rsidR="00F41EEE">
        <w:rPr>
          <w:b/>
          <w:bCs/>
          <w:sz w:val="28"/>
          <w:szCs w:val="28"/>
        </w:rPr>
        <w:t xml:space="preserve"> Marquee</w:t>
      </w:r>
      <w:r w:rsidR="00F2137D">
        <w:rPr>
          <w:b/>
          <w:bCs/>
          <w:sz w:val="28"/>
          <w:szCs w:val="28"/>
        </w:rPr>
        <w:t xml:space="preserve"> Tag.</w:t>
      </w:r>
    </w:p>
    <w:p w14:paraId="4AB9C57A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45269D6F" w14:textId="7AF86038" w:rsidR="004B1CD7" w:rsidRPr="004B1CD7" w:rsidRDefault="004B1CD7" w:rsidP="004B1CD7">
      <w:r w:rsidRPr="004B1CD7">
        <w:t>&lt;!DOCTYPE html&gt;</w:t>
      </w:r>
    </w:p>
    <w:p w14:paraId="75728576" w14:textId="77777777" w:rsidR="004B1CD7" w:rsidRPr="004B1CD7" w:rsidRDefault="004B1CD7" w:rsidP="004B1CD7">
      <w:r w:rsidRPr="004B1CD7">
        <w:t>&lt;html&gt;</w:t>
      </w:r>
    </w:p>
    <w:p w14:paraId="4576ED6A" w14:textId="77777777" w:rsidR="004B1CD7" w:rsidRPr="004B1CD7" w:rsidRDefault="004B1CD7" w:rsidP="004B1CD7">
      <w:r w:rsidRPr="004B1CD7">
        <w:t>&lt;head&gt;</w:t>
      </w:r>
    </w:p>
    <w:p w14:paraId="7E7EC48F" w14:textId="77777777" w:rsidR="004B1CD7" w:rsidRPr="004B1CD7" w:rsidRDefault="004B1CD7" w:rsidP="004B1CD7">
      <w:r w:rsidRPr="004B1CD7">
        <w:t>    &lt;title&gt;  Marquee Tag Example &lt;/title&gt;</w:t>
      </w:r>
    </w:p>
    <w:p w14:paraId="6047A5F9" w14:textId="77777777" w:rsidR="004B1CD7" w:rsidRPr="004B1CD7" w:rsidRDefault="004B1CD7" w:rsidP="004B1CD7">
      <w:r w:rsidRPr="004B1CD7">
        <w:t>&lt;/head&gt;</w:t>
      </w:r>
    </w:p>
    <w:p w14:paraId="37B71D65" w14:textId="77777777" w:rsidR="004B1CD7" w:rsidRPr="004B1CD7" w:rsidRDefault="004B1CD7" w:rsidP="004B1CD7">
      <w:r w:rsidRPr="004B1CD7">
        <w:t>&lt;body&gt;</w:t>
      </w:r>
    </w:p>
    <w:p w14:paraId="06EF80AA" w14:textId="77777777" w:rsidR="004B1CD7" w:rsidRPr="004B1CD7" w:rsidRDefault="004B1CD7" w:rsidP="004B1CD7">
      <w:r w:rsidRPr="004B1CD7">
        <w:t>    &lt;h2&gt;Scrolling Text Example&lt;/h2&gt;</w:t>
      </w:r>
    </w:p>
    <w:p w14:paraId="2D27AC7C" w14:textId="77777777" w:rsidR="004B1CD7" w:rsidRPr="004B1CD7" w:rsidRDefault="004B1CD7" w:rsidP="004B1CD7">
      <w:r w:rsidRPr="004B1CD7">
        <w:t>     &lt;marquee&gt;Welcome to our website! Stay tuned for updates. &lt;/marquee&gt;</w:t>
      </w:r>
    </w:p>
    <w:p w14:paraId="6610E9C3" w14:textId="77777777" w:rsidR="004B1CD7" w:rsidRPr="004B1CD7" w:rsidRDefault="004B1CD7" w:rsidP="004B1CD7">
      <w:r w:rsidRPr="004B1CD7">
        <w:t>&lt;/body&gt;</w:t>
      </w:r>
    </w:p>
    <w:p w14:paraId="31E4BA14" w14:textId="77777777" w:rsidR="004B1CD7" w:rsidRDefault="004B1CD7" w:rsidP="004B1CD7">
      <w:r w:rsidRPr="004B1CD7">
        <w:t>&lt;/html&gt;</w:t>
      </w:r>
    </w:p>
    <w:p w14:paraId="6E608FE8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1B600368" w14:textId="20AB143B" w:rsidR="00A40273" w:rsidRPr="005D34C5" w:rsidRDefault="00A40273" w:rsidP="006723E9">
      <w:pPr>
        <w:rPr>
          <w:b/>
          <w:bCs/>
          <w:sz w:val="24"/>
          <w:szCs w:val="24"/>
          <w:u w:val="single"/>
        </w:rPr>
      </w:pPr>
      <w:r w:rsidRPr="00A40273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4C9B573" wp14:editId="4F11F053">
            <wp:extent cx="5795330" cy="1134735"/>
            <wp:effectExtent l="0" t="0" r="0" b="8890"/>
            <wp:docPr id="552484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834" cy="114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16C5" w14:textId="77777777" w:rsidR="006723E9" w:rsidRPr="004B1CD7" w:rsidRDefault="006723E9" w:rsidP="004B1CD7"/>
    <w:p w14:paraId="2CFD0B69" w14:textId="77777777" w:rsidR="00A65A93" w:rsidRDefault="00A65A93"/>
    <w:p w14:paraId="6A561C05" w14:textId="6B13408B" w:rsidR="00A65A93" w:rsidRDefault="00A65A93"/>
    <w:p w14:paraId="6A75F449" w14:textId="77777777" w:rsidR="00A65A93" w:rsidRDefault="00A65A93"/>
    <w:p w14:paraId="33B7C2DE" w14:textId="4B513D89" w:rsidR="00A65A93" w:rsidRDefault="00A65A93">
      <w:r>
        <w:br w:type="page"/>
      </w:r>
    </w:p>
    <w:p w14:paraId="0A4E4890" w14:textId="338DAA5D" w:rsidR="008C7A63" w:rsidRPr="00A24000" w:rsidRDefault="008C7A63" w:rsidP="008C7A63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21</w:t>
      </w:r>
    </w:p>
    <w:p w14:paraId="784275A1" w14:textId="77777777" w:rsidR="008C7A63" w:rsidRPr="00A24000" w:rsidRDefault="008C7A63" w:rsidP="008C7A6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</w:t>
      </w:r>
      <w:r>
        <w:rPr>
          <w:b/>
          <w:bCs/>
          <w:sz w:val="28"/>
          <w:szCs w:val="28"/>
        </w:rPr>
        <w:t xml:space="preserve"> Marquee Tag.</w:t>
      </w:r>
    </w:p>
    <w:p w14:paraId="28A79FF8" w14:textId="77777777" w:rsidR="008C7A63" w:rsidRPr="00A24000" w:rsidRDefault="008C7A63" w:rsidP="008C7A63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4E74FF1C" w14:textId="33DB131F" w:rsidR="004A3956" w:rsidRPr="004A3956" w:rsidRDefault="004A3956" w:rsidP="004A3956">
      <w:r w:rsidRPr="004A3956">
        <w:t>&lt;!DOCTYPE html&gt;</w:t>
      </w:r>
    </w:p>
    <w:p w14:paraId="796BA485" w14:textId="77777777" w:rsidR="004A3956" w:rsidRPr="004A3956" w:rsidRDefault="004A3956" w:rsidP="004A3956">
      <w:r w:rsidRPr="004A3956">
        <w:t>&lt;html&gt;</w:t>
      </w:r>
    </w:p>
    <w:p w14:paraId="319369DE" w14:textId="77777777" w:rsidR="004A3956" w:rsidRPr="004A3956" w:rsidRDefault="004A3956" w:rsidP="004A3956">
      <w:r w:rsidRPr="004A3956">
        <w:t>&lt;head&gt;</w:t>
      </w:r>
    </w:p>
    <w:p w14:paraId="7F5144AF" w14:textId="77777777" w:rsidR="004A3956" w:rsidRPr="004A3956" w:rsidRDefault="004A3956" w:rsidP="004A3956">
      <w:r w:rsidRPr="004A3956">
        <w:t>    &lt;title&gt;  Marquee Tag &lt;/title&gt;</w:t>
      </w:r>
    </w:p>
    <w:p w14:paraId="6BC4E203" w14:textId="77777777" w:rsidR="004A3956" w:rsidRPr="004A3956" w:rsidRDefault="004A3956" w:rsidP="004A3956">
      <w:r w:rsidRPr="004A3956">
        <w:t>&lt;/head&gt;</w:t>
      </w:r>
    </w:p>
    <w:p w14:paraId="7B1F716A" w14:textId="77777777" w:rsidR="004A3956" w:rsidRPr="004A3956" w:rsidRDefault="004A3956" w:rsidP="004A3956">
      <w:r w:rsidRPr="004A3956">
        <w:t>&lt;body&gt;</w:t>
      </w:r>
    </w:p>
    <w:p w14:paraId="004EF81B" w14:textId="77777777" w:rsidR="004A3956" w:rsidRPr="004A3956" w:rsidRDefault="004A3956" w:rsidP="004A3956">
      <w:r w:rsidRPr="004A3956">
        <w:t>   &lt;h1&gt;MARQUEE TAG&lt;/h1&gt;</w:t>
      </w:r>
    </w:p>
    <w:p w14:paraId="7090DC60" w14:textId="77777777" w:rsidR="004A3956" w:rsidRPr="004A3956" w:rsidRDefault="004A3956" w:rsidP="004A3956">
      <w:r w:rsidRPr="004A3956">
        <w:t>   </w:t>
      </w:r>
    </w:p>
    <w:p w14:paraId="00635467" w14:textId="77777777" w:rsidR="004A3956" w:rsidRPr="004A3956" w:rsidRDefault="004A3956" w:rsidP="004A3956">
      <w:r w:rsidRPr="004A3956">
        <w:t>   &lt;marquee direction="right" bgcolor="lightblue" width="50%" height="50px"&gt;Scrolling Left to Right&lt;/marquee&gt;</w:t>
      </w:r>
    </w:p>
    <w:p w14:paraId="7DA9A923" w14:textId="77777777" w:rsidR="004A3956" w:rsidRPr="004A3956" w:rsidRDefault="004A3956" w:rsidP="004A3956">
      <w:r w:rsidRPr="004A3956">
        <w:t>   </w:t>
      </w:r>
    </w:p>
    <w:p w14:paraId="70CAACFB" w14:textId="77777777" w:rsidR="004A3956" w:rsidRPr="004A3956" w:rsidRDefault="004A3956" w:rsidP="004A3956">
      <w:r w:rsidRPr="004A3956">
        <w:t>   &lt;marquee direction="left" bgcolor="lightgreen" width="80%" height="50px"&gt;Scrolling Right to Left&lt;/marquee&gt;</w:t>
      </w:r>
    </w:p>
    <w:p w14:paraId="2A5B1EC8" w14:textId="77777777" w:rsidR="004A3956" w:rsidRPr="004A3956" w:rsidRDefault="004A3956" w:rsidP="004A3956">
      <w:r w:rsidRPr="004A3956">
        <w:t xml:space="preserve">    </w:t>
      </w:r>
    </w:p>
    <w:p w14:paraId="04B8B367" w14:textId="77777777" w:rsidR="004A3956" w:rsidRPr="004A3956" w:rsidRDefault="004A3956" w:rsidP="004A3956">
      <w:r w:rsidRPr="004A3956">
        <w:t>   &lt;marquee direction="down" bgcolor="lightcoral" width="50%" height="200px"&gt;</w:t>
      </w:r>
    </w:p>
    <w:p w14:paraId="3CC73A9A" w14:textId="77777777" w:rsidR="004A3956" w:rsidRPr="004A3956" w:rsidRDefault="004A3956" w:rsidP="004A3956">
      <w:r w:rsidRPr="004A3956">
        <w:t>   &lt;img src="india.jpg" alt="Scrolling Image1"&gt; &lt;/marquee&gt;</w:t>
      </w:r>
    </w:p>
    <w:p w14:paraId="42200B06" w14:textId="77777777" w:rsidR="004A3956" w:rsidRPr="004A3956" w:rsidRDefault="004A3956" w:rsidP="004A3956"/>
    <w:p w14:paraId="6253C04A" w14:textId="77777777" w:rsidR="004A3956" w:rsidRPr="004A3956" w:rsidRDefault="004A3956" w:rsidP="004A3956">
      <w:r w:rsidRPr="004A3956">
        <w:t>   &lt;marquee direction="up" bgcolor="lightyellow" width="50%" height="200px"&gt;</w:t>
      </w:r>
    </w:p>
    <w:p w14:paraId="4204D24A" w14:textId="77777777" w:rsidR="004A3956" w:rsidRPr="004A3956" w:rsidRDefault="004A3956" w:rsidP="004A3956">
      <w:r w:rsidRPr="004A3956">
        <w:t>    &lt;img src="india.jpg" alt="Scrolling Image2"&gt; &lt;/marquee&gt;</w:t>
      </w:r>
    </w:p>
    <w:p w14:paraId="4E0440F1" w14:textId="77777777" w:rsidR="004A3956" w:rsidRPr="004A3956" w:rsidRDefault="004A3956" w:rsidP="004A3956">
      <w:r w:rsidRPr="004A3956">
        <w:t>&lt;/body&gt;</w:t>
      </w:r>
    </w:p>
    <w:p w14:paraId="143C3226" w14:textId="77777777" w:rsidR="004A3956" w:rsidRDefault="004A3956" w:rsidP="004A3956">
      <w:r w:rsidRPr="004A3956">
        <w:t>&lt;/html&gt;</w:t>
      </w:r>
    </w:p>
    <w:p w14:paraId="2B133414" w14:textId="53A24E92" w:rsidR="00885B24" w:rsidRPr="00885B24" w:rsidRDefault="00885B24" w:rsidP="004A3956">
      <w:pPr>
        <w:rPr>
          <w:b/>
          <w:bCs/>
          <w:sz w:val="24"/>
          <w:szCs w:val="24"/>
          <w:u w:val="single"/>
        </w:rPr>
      </w:pPr>
      <w:r w:rsidRPr="00885B24">
        <w:rPr>
          <w:b/>
          <w:bCs/>
          <w:sz w:val="24"/>
          <w:szCs w:val="24"/>
          <w:u w:val="single"/>
        </w:rPr>
        <w:t>Output:</w:t>
      </w:r>
    </w:p>
    <w:p w14:paraId="68B9D777" w14:textId="13DC613F" w:rsidR="00885B24" w:rsidRPr="00885B24" w:rsidRDefault="00885B24" w:rsidP="00885B24">
      <w:r w:rsidRPr="00885B24">
        <w:rPr>
          <w:noProof/>
        </w:rPr>
        <w:lastRenderedPageBreak/>
        <w:drawing>
          <wp:inline distT="0" distB="0" distL="0" distR="0" wp14:anchorId="7F5B32D3" wp14:editId="5016143C">
            <wp:extent cx="5316589" cy="3939540"/>
            <wp:effectExtent l="0" t="0" r="0" b="3810"/>
            <wp:docPr id="820856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351" cy="39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20D" w14:textId="77777777" w:rsidR="004A3956" w:rsidRPr="004A3956" w:rsidRDefault="004A3956" w:rsidP="004A3956"/>
    <w:p w14:paraId="3D35CF25" w14:textId="77777777" w:rsidR="00131459" w:rsidRDefault="00131459" w:rsidP="00DE1077"/>
    <w:p w14:paraId="72FEBBA9" w14:textId="060789A1" w:rsidR="003635DC" w:rsidRPr="005D34C5" w:rsidRDefault="003635DC" w:rsidP="003635DC">
      <w:pPr>
        <w:rPr>
          <w:b/>
          <w:bCs/>
          <w:sz w:val="24"/>
          <w:szCs w:val="24"/>
          <w:u w:val="single"/>
        </w:rPr>
      </w:pPr>
      <w:r>
        <w:t xml:space="preserve"> </w:t>
      </w:r>
    </w:p>
    <w:p w14:paraId="5CCD7764" w14:textId="5DAD86D8" w:rsidR="008C7A63" w:rsidRPr="00A24000" w:rsidRDefault="008C7A63" w:rsidP="008C7A63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22</w:t>
      </w:r>
    </w:p>
    <w:p w14:paraId="516A2DB7" w14:textId="77777777" w:rsidR="008C7A63" w:rsidRPr="00A24000" w:rsidRDefault="008C7A63" w:rsidP="008C7A6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</w:t>
      </w:r>
      <w:r>
        <w:rPr>
          <w:b/>
          <w:bCs/>
          <w:sz w:val="28"/>
          <w:szCs w:val="28"/>
        </w:rPr>
        <w:t xml:space="preserve"> Marquee Tag.</w:t>
      </w:r>
    </w:p>
    <w:p w14:paraId="71689F04" w14:textId="77777777" w:rsidR="008C7A63" w:rsidRPr="00A24000" w:rsidRDefault="008C7A63" w:rsidP="008C7A63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06879969" w14:textId="31723928" w:rsidR="00DE1077" w:rsidRPr="00DE1077" w:rsidRDefault="00DE1077" w:rsidP="00DE1077">
      <w:r w:rsidRPr="00DE1077">
        <w:t>&lt;!DOCTYPE html&gt;</w:t>
      </w:r>
    </w:p>
    <w:p w14:paraId="1B14FFE7" w14:textId="77777777" w:rsidR="00DE1077" w:rsidRPr="00DE1077" w:rsidRDefault="00DE1077" w:rsidP="00DE1077">
      <w:r w:rsidRPr="00DE1077">
        <w:t>&lt;html&gt;</w:t>
      </w:r>
    </w:p>
    <w:p w14:paraId="0FAA0196" w14:textId="77777777" w:rsidR="00DE1077" w:rsidRPr="00DE1077" w:rsidRDefault="00DE1077" w:rsidP="00DE1077">
      <w:r w:rsidRPr="00DE1077">
        <w:t>    &lt;head&gt;</w:t>
      </w:r>
    </w:p>
    <w:p w14:paraId="080B819B" w14:textId="77777777" w:rsidR="00DE1077" w:rsidRPr="00DE1077" w:rsidRDefault="00DE1077" w:rsidP="00DE1077">
      <w:r w:rsidRPr="00DE1077">
        <w:t>        &lt;title&gt;Image Background&lt;/title&gt;</w:t>
      </w:r>
    </w:p>
    <w:p w14:paraId="3C77CDEF" w14:textId="77777777" w:rsidR="00DE1077" w:rsidRPr="00DE1077" w:rsidRDefault="00DE1077" w:rsidP="00DE1077"/>
    <w:p w14:paraId="5B240D42" w14:textId="77777777" w:rsidR="00DE1077" w:rsidRPr="00DE1077" w:rsidRDefault="00DE1077" w:rsidP="00DE1077">
      <w:r w:rsidRPr="00DE1077">
        <w:t>    &lt;/head&gt;</w:t>
      </w:r>
    </w:p>
    <w:p w14:paraId="111D891A" w14:textId="77777777" w:rsidR="00DE1077" w:rsidRPr="00DE1077" w:rsidRDefault="00DE1077" w:rsidP="00DE1077">
      <w:r w:rsidRPr="00DE1077">
        <w:t>    &lt;body background="india.jpg"&gt;</w:t>
      </w:r>
    </w:p>
    <w:p w14:paraId="3521620B" w14:textId="3EAA4173" w:rsidR="00DE1077" w:rsidRPr="00DE1077" w:rsidRDefault="00DE1077" w:rsidP="00DE1077">
      <w:r w:rsidRPr="00DE1077">
        <w:t>        &lt;p&gt;Laptops are poratable computers designed to be carried around,</w:t>
      </w:r>
      <w:r w:rsidR="002047DA">
        <w:t xml:space="preserve"> </w:t>
      </w:r>
      <w:r w:rsidRPr="00DE1077">
        <w:t>making them ideal for use  various locations like home, office, or on the go.</w:t>
      </w:r>
      <w:r w:rsidR="00102144">
        <w:t xml:space="preserve"> </w:t>
      </w:r>
      <w:r w:rsidRPr="00DE1077">
        <w:t>They are powered by</w:t>
      </w:r>
      <w:r w:rsidR="00102144">
        <w:t xml:space="preserve"> </w:t>
      </w:r>
      <w:r w:rsidRPr="00DE1077">
        <w:t>batteries,&lt;/p&gt;</w:t>
      </w:r>
    </w:p>
    <w:p w14:paraId="5CBB114B" w14:textId="77777777" w:rsidR="00DE1077" w:rsidRPr="00DE1077" w:rsidRDefault="00DE1077" w:rsidP="00DE1077"/>
    <w:p w14:paraId="0F934729" w14:textId="77777777" w:rsidR="00DE1077" w:rsidRPr="00DE1077" w:rsidRDefault="00DE1077" w:rsidP="00DE1077">
      <w:r w:rsidRPr="00DE1077">
        <w:lastRenderedPageBreak/>
        <w:t>    &lt;/body&gt;</w:t>
      </w:r>
    </w:p>
    <w:p w14:paraId="201DAC5D" w14:textId="77777777" w:rsidR="00DE1077" w:rsidRDefault="00DE1077" w:rsidP="00DE1077">
      <w:r w:rsidRPr="00DE1077">
        <w:t>&lt;/html&gt;</w:t>
      </w:r>
    </w:p>
    <w:p w14:paraId="40F4C10F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6BEA35CF" w14:textId="261C41D3" w:rsidR="00D31E05" w:rsidRPr="005D34C5" w:rsidRDefault="00D31E05" w:rsidP="006723E9">
      <w:pPr>
        <w:rPr>
          <w:b/>
          <w:bCs/>
          <w:sz w:val="24"/>
          <w:szCs w:val="24"/>
          <w:u w:val="single"/>
        </w:rPr>
      </w:pPr>
      <w:r w:rsidRPr="00D31E05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0BBE595" wp14:editId="060A3168">
            <wp:extent cx="4496263" cy="3528060"/>
            <wp:effectExtent l="0" t="0" r="0" b="0"/>
            <wp:docPr id="1934935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46" cy="353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55C9" w14:textId="77777777" w:rsidR="006723E9" w:rsidRPr="00DE1077" w:rsidRDefault="006723E9" w:rsidP="00DE1077"/>
    <w:p w14:paraId="6A0ACF51" w14:textId="58A26DDB" w:rsidR="00711CC0" w:rsidRDefault="00711CC0"/>
    <w:p w14:paraId="6A5D3CD4" w14:textId="77777777" w:rsidR="00711CC0" w:rsidRDefault="00711CC0">
      <w:r>
        <w:br w:type="page"/>
      </w:r>
    </w:p>
    <w:p w14:paraId="088692AE" w14:textId="56F0B4F8" w:rsidR="00E14EB7" w:rsidRPr="00A24000" w:rsidRDefault="00E14EB7" w:rsidP="00E14EB7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3</w:t>
      </w:r>
    </w:p>
    <w:p w14:paraId="2DB5D0FD" w14:textId="1C2A884C" w:rsidR="00E14EB7" w:rsidRPr="00A24000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 a web page by demonstrating the usage of HTML</w:t>
      </w:r>
      <w:r w:rsidR="00AD26F9">
        <w:rPr>
          <w:b/>
          <w:bCs/>
          <w:sz w:val="28"/>
          <w:szCs w:val="28"/>
        </w:rPr>
        <w:t xml:space="preserve"> </w:t>
      </w:r>
      <w:ins w:id="1" w:author="Microsoft Word" w:date="2025-05-16T02:10:00Z" w16du:dateUtc="2025-05-15T20:40:00Z">
        <w:r w:rsidR="0068018E">
          <w:rPr>
            <w:b/>
            <w:bCs/>
            <w:sz w:val="28"/>
            <w:szCs w:val="28"/>
          </w:rPr>
          <w:t>Rowspan and colspan attributes in a table:</w:t>
        </w:r>
      </w:ins>
    </w:p>
    <w:p w14:paraId="331F4118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6B89F565" w14:textId="2B249655" w:rsidR="00711CC0" w:rsidRPr="00711CC0" w:rsidRDefault="00711CC0" w:rsidP="00711CC0">
      <w:r w:rsidRPr="00711CC0">
        <w:t>&lt;!DOCTYPE html&gt;</w:t>
      </w:r>
    </w:p>
    <w:p w14:paraId="26981177" w14:textId="77777777" w:rsidR="00711CC0" w:rsidRPr="00711CC0" w:rsidRDefault="00711CC0" w:rsidP="00711CC0">
      <w:r w:rsidRPr="00711CC0">
        <w:t>&lt;html&gt;</w:t>
      </w:r>
    </w:p>
    <w:p w14:paraId="32E2B9C1" w14:textId="77777777" w:rsidR="00711CC0" w:rsidRPr="00711CC0" w:rsidRDefault="00711CC0" w:rsidP="00711CC0">
      <w:r w:rsidRPr="00711CC0">
        <w:t>    &lt;head&gt;</w:t>
      </w:r>
    </w:p>
    <w:p w14:paraId="3EFCEB71" w14:textId="77777777" w:rsidR="00711CC0" w:rsidRPr="00711CC0" w:rsidRDefault="00711CC0" w:rsidP="00711CC0">
      <w:r w:rsidRPr="00711CC0">
        <w:t>        &lt;title&gt; Table with Colspan and Rowspan&lt;/title&gt;</w:t>
      </w:r>
    </w:p>
    <w:p w14:paraId="07E12F16" w14:textId="77777777" w:rsidR="00711CC0" w:rsidRPr="00711CC0" w:rsidRDefault="00711CC0" w:rsidP="00711CC0">
      <w:r w:rsidRPr="00711CC0">
        <w:t>    &lt;/head&gt;</w:t>
      </w:r>
    </w:p>
    <w:p w14:paraId="64D81B15" w14:textId="77777777" w:rsidR="00711CC0" w:rsidRPr="00711CC0" w:rsidRDefault="00711CC0" w:rsidP="00711CC0">
      <w:r w:rsidRPr="00711CC0">
        <w:t>    &lt;body&gt;</w:t>
      </w:r>
    </w:p>
    <w:p w14:paraId="5193E864" w14:textId="77777777" w:rsidR="00711CC0" w:rsidRPr="00711CC0" w:rsidRDefault="00711CC0" w:rsidP="00711CC0">
      <w:r w:rsidRPr="00711CC0">
        <w:t>        &lt;h2&gt;Table Example with Colspan and Rowspam&lt;/h2&gt;</w:t>
      </w:r>
    </w:p>
    <w:p w14:paraId="32473685" w14:textId="77777777" w:rsidR="00711CC0" w:rsidRPr="00711CC0" w:rsidRDefault="00711CC0" w:rsidP="00711CC0">
      <w:r w:rsidRPr="00711CC0">
        <w:t>        &lt;p&gt;&lt;strong&gt;Collspan:&lt;/strong&gt;This header spans across two columns.&lt;/p&gt;</w:t>
      </w:r>
    </w:p>
    <w:p w14:paraId="71035F42" w14:textId="77777777" w:rsidR="00711CC0" w:rsidRPr="00711CC0" w:rsidRDefault="00711CC0" w:rsidP="00711CC0">
      <w:r w:rsidRPr="00711CC0">
        <w:t>        &lt;table border="1"&gt;</w:t>
      </w:r>
    </w:p>
    <w:p w14:paraId="296A6A1A" w14:textId="77777777" w:rsidR="00711CC0" w:rsidRPr="00711CC0" w:rsidRDefault="00711CC0" w:rsidP="00711CC0">
      <w:r w:rsidRPr="00711CC0">
        <w:t>            &lt;tr&gt;</w:t>
      </w:r>
    </w:p>
    <w:p w14:paraId="72753C7C" w14:textId="77777777" w:rsidR="00711CC0" w:rsidRPr="00711CC0" w:rsidRDefault="00711CC0" w:rsidP="00711CC0">
      <w:r w:rsidRPr="00711CC0">
        <w:t>                &lt;th colspan="2"&gt;Name&lt;/th&gt;</w:t>
      </w:r>
    </w:p>
    <w:p w14:paraId="169E6779" w14:textId="77777777" w:rsidR="00711CC0" w:rsidRPr="00711CC0" w:rsidRDefault="00711CC0" w:rsidP="00711CC0">
      <w:r w:rsidRPr="00711CC0">
        <w:t>                &lt;th&gt;Age&lt;/th&gt;</w:t>
      </w:r>
    </w:p>
    <w:p w14:paraId="55F43B56" w14:textId="77777777" w:rsidR="00711CC0" w:rsidRPr="00711CC0" w:rsidRDefault="00711CC0" w:rsidP="00711CC0">
      <w:r w:rsidRPr="00711CC0">
        <w:t>            &lt;/tr&gt;</w:t>
      </w:r>
    </w:p>
    <w:p w14:paraId="15953CCB" w14:textId="77777777" w:rsidR="00711CC0" w:rsidRPr="00711CC0" w:rsidRDefault="00711CC0" w:rsidP="00711CC0">
      <w:r w:rsidRPr="00711CC0">
        <w:t>            &lt;tr&gt;</w:t>
      </w:r>
    </w:p>
    <w:p w14:paraId="1949F677" w14:textId="77777777" w:rsidR="00711CC0" w:rsidRPr="00711CC0" w:rsidRDefault="00711CC0" w:rsidP="00711CC0">
      <w:r w:rsidRPr="00711CC0">
        <w:t>                &lt;td&gt;yagna&lt;/td&gt;</w:t>
      </w:r>
    </w:p>
    <w:p w14:paraId="4580E7FB" w14:textId="77777777" w:rsidR="00711CC0" w:rsidRPr="00711CC0" w:rsidRDefault="00711CC0" w:rsidP="00711CC0">
      <w:r w:rsidRPr="00711CC0">
        <w:t>                &lt;td&gt;priya&lt;/td&gt;</w:t>
      </w:r>
    </w:p>
    <w:p w14:paraId="7D505D39" w14:textId="77777777" w:rsidR="00711CC0" w:rsidRPr="00711CC0" w:rsidRDefault="00711CC0" w:rsidP="00711CC0">
      <w:r w:rsidRPr="00711CC0">
        <w:t>                &lt;td&gt;19&lt;/td&gt;</w:t>
      </w:r>
    </w:p>
    <w:p w14:paraId="0F155A22" w14:textId="77777777" w:rsidR="00711CC0" w:rsidRPr="00711CC0" w:rsidRDefault="00711CC0" w:rsidP="00711CC0">
      <w:r w:rsidRPr="00711CC0">
        <w:t>           &lt;/tr&gt;</w:t>
      </w:r>
    </w:p>
    <w:p w14:paraId="412F78BC" w14:textId="77777777" w:rsidR="00711CC0" w:rsidRPr="00711CC0" w:rsidRDefault="00711CC0" w:rsidP="00711CC0">
      <w:r w:rsidRPr="00711CC0">
        <w:t>           &lt;tr&gt;</w:t>
      </w:r>
    </w:p>
    <w:p w14:paraId="5537887B" w14:textId="77777777" w:rsidR="00711CC0" w:rsidRPr="00711CC0" w:rsidRDefault="00711CC0" w:rsidP="00711CC0">
      <w:r w:rsidRPr="00711CC0">
        <w:t>            &lt;td&gt;bhagya&lt;/td&gt;</w:t>
      </w:r>
    </w:p>
    <w:p w14:paraId="4E7BBBC3" w14:textId="77777777" w:rsidR="00711CC0" w:rsidRPr="00711CC0" w:rsidRDefault="00711CC0" w:rsidP="00711CC0">
      <w:r w:rsidRPr="00711CC0">
        <w:t>            &lt;td&gt;laxmi&lt;/td&gt;</w:t>
      </w:r>
    </w:p>
    <w:p w14:paraId="7BDF02F3" w14:textId="77777777" w:rsidR="00711CC0" w:rsidRPr="00711CC0" w:rsidRDefault="00711CC0" w:rsidP="00711CC0">
      <w:r w:rsidRPr="00711CC0">
        <w:t>            &lt;td&gt;18&lt;/td&gt;</w:t>
      </w:r>
    </w:p>
    <w:p w14:paraId="35811FAF" w14:textId="77777777" w:rsidR="00711CC0" w:rsidRPr="00711CC0" w:rsidRDefault="00711CC0" w:rsidP="00711CC0">
      <w:r w:rsidRPr="00711CC0">
        <w:t>           &lt;/tr&gt;</w:t>
      </w:r>
    </w:p>
    <w:p w14:paraId="35A95CB5" w14:textId="77777777" w:rsidR="00711CC0" w:rsidRPr="00711CC0" w:rsidRDefault="00711CC0" w:rsidP="00711CC0">
      <w:r w:rsidRPr="00711CC0">
        <w:t>        &lt;/table&gt;</w:t>
      </w:r>
    </w:p>
    <w:p w14:paraId="3D566751" w14:textId="77777777" w:rsidR="00711CC0" w:rsidRPr="00711CC0" w:rsidRDefault="00711CC0" w:rsidP="00711CC0">
      <w:r w:rsidRPr="00711CC0">
        <w:t>        &lt;br&gt;</w:t>
      </w:r>
    </w:p>
    <w:p w14:paraId="36C666EB" w14:textId="77777777" w:rsidR="00711CC0" w:rsidRPr="00711CC0" w:rsidRDefault="00711CC0" w:rsidP="00711CC0">
      <w:r w:rsidRPr="00711CC0">
        <w:t>        &lt;p&gt;&lt;strong&gt;Rowspan:&lt;/strong&gt;This cell spans across two rows&lt;/p&gt;</w:t>
      </w:r>
    </w:p>
    <w:p w14:paraId="74670CB3" w14:textId="77777777" w:rsidR="00711CC0" w:rsidRPr="00711CC0" w:rsidRDefault="00711CC0" w:rsidP="00711CC0">
      <w:r w:rsidRPr="00711CC0">
        <w:t>        &lt;table border="1"&gt;</w:t>
      </w:r>
    </w:p>
    <w:p w14:paraId="305F2C3C" w14:textId="77777777" w:rsidR="00711CC0" w:rsidRPr="00711CC0" w:rsidRDefault="00711CC0" w:rsidP="00711CC0">
      <w:r w:rsidRPr="00711CC0">
        <w:lastRenderedPageBreak/>
        <w:t xml:space="preserve">            &lt;tr&gt; </w:t>
      </w:r>
    </w:p>
    <w:p w14:paraId="4E30C15A" w14:textId="77777777" w:rsidR="00711CC0" w:rsidRPr="00711CC0" w:rsidRDefault="00711CC0" w:rsidP="00711CC0">
      <w:r w:rsidRPr="00711CC0">
        <w:t>                &lt;th&gt;Name&lt;/th&gt;</w:t>
      </w:r>
    </w:p>
    <w:p w14:paraId="3F768571" w14:textId="77777777" w:rsidR="00711CC0" w:rsidRPr="00711CC0" w:rsidRDefault="00711CC0" w:rsidP="00711CC0">
      <w:r w:rsidRPr="00711CC0">
        <w:t>                &lt;th&gt;Age&lt;/th&gt;</w:t>
      </w:r>
    </w:p>
    <w:p w14:paraId="40EA2188" w14:textId="77777777" w:rsidR="00711CC0" w:rsidRPr="00711CC0" w:rsidRDefault="00711CC0" w:rsidP="00711CC0">
      <w:r w:rsidRPr="00711CC0">
        <w:t>                &lt;th rowspan="2"&gt;city&lt;/th&gt;</w:t>
      </w:r>
    </w:p>
    <w:p w14:paraId="7115444E" w14:textId="77777777" w:rsidR="00711CC0" w:rsidRPr="00711CC0" w:rsidRDefault="00711CC0" w:rsidP="00711CC0">
      <w:r w:rsidRPr="00711CC0">
        <w:t>            &lt;/tr&gt;</w:t>
      </w:r>
    </w:p>
    <w:p w14:paraId="57EA65BC" w14:textId="77777777" w:rsidR="00711CC0" w:rsidRPr="00711CC0" w:rsidRDefault="00711CC0" w:rsidP="00711CC0">
      <w:r w:rsidRPr="00711CC0">
        <w:t>            &lt;tr&gt;</w:t>
      </w:r>
    </w:p>
    <w:p w14:paraId="564DD1CF" w14:textId="77777777" w:rsidR="00711CC0" w:rsidRPr="00711CC0" w:rsidRDefault="00711CC0" w:rsidP="00711CC0">
      <w:r w:rsidRPr="00711CC0">
        <w:t>                &lt;td&gt;likki&lt;/td&gt;</w:t>
      </w:r>
    </w:p>
    <w:p w14:paraId="0276DD5A" w14:textId="77777777" w:rsidR="00711CC0" w:rsidRPr="00711CC0" w:rsidRDefault="00711CC0" w:rsidP="00711CC0">
      <w:r w:rsidRPr="00711CC0">
        <w:t>                &lt;td&gt;20&lt;/td&gt;</w:t>
      </w:r>
    </w:p>
    <w:p w14:paraId="25166F6F" w14:textId="77777777" w:rsidR="00711CC0" w:rsidRPr="00711CC0" w:rsidRDefault="00711CC0" w:rsidP="00711CC0">
      <w:r w:rsidRPr="00711CC0">
        <w:t>            &lt;/tr&gt;</w:t>
      </w:r>
    </w:p>
    <w:p w14:paraId="68BDAF78" w14:textId="77777777" w:rsidR="00711CC0" w:rsidRPr="00711CC0" w:rsidRDefault="00711CC0" w:rsidP="00711CC0">
      <w:r w:rsidRPr="00711CC0">
        <w:t>            &lt;tr&gt;</w:t>
      </w:r>
    </w:p>
    <w:p w14:paraId="50017DA3" w14:textId="77777777" w:rsidR="00711CC0" w:rsidRPr="00711CC0" w:rsidRDefault="00711CC0" w:rsidP="00711CC0">
      <w:r w:rsidRPr="00711CC0">
        <w:t>                &lt;td&gt;keerthi&lt;/td&gt;</w:t>
      </w:r>
    </w:p>
    <w:p w14:paraId="643DB765" w14:textId="77777777" w:rsidR="00711CC0" w:rsidRPr="00711CC0" w:rsidRDefault="00711CC0" w:rsidP="00711CC0">
      <w:r w:rsidRPr="00711CC0">
        <w:t>                &lt;td&gt;22&lt;/td&gt;</w:t>
      </w:r>
    </w:p>
    <w:p w14:paraId="2EB18E16" w14:textId="77777777" w:rsidR="00711CC0" w:rsidRPr="00711CC0" w:rsidRDefault="00711CC0" w:rsidP="00711CC0">
      <w:r w:rsidRPr="00711CC0">
        <w:t>                &lt;td&gt;srikakulam&lt;/td&gt;</w:t>
      </w:r>
    </w:p>
    <w:p w14:paraId="6CA4A726" w14:textId="77777777" w:rsidR="00711CC0" w:rsidRPr="00711CC0" w:rsidRDefault="00711CC0" w:rsidP="00711CC0">
      <w:r w:rsidRPr="00711CC0">
        <w:t>            &lt;/tr&gt;</w:t>
      </w:r>
    </w:p>
    <w:p w14:paraId="03AD4FC0" w14:textId="77777777" w:rsidR="00711CC0" w:rsidRPr="00711CC0" w:rsidRDefault="00711CC0" w:rsidP="00711CC0">
      <w:r w:rsidRPr="00711CC0">
        <w:t>        &lt;/table&gt;</w:t>
      </w:r>
    </w:p>
    <w:p w14:paraId="2AD91E71" w14:textId="77777777" w:rsidR="00711CC0" w:rsidRPr="00711CC0" w:rsidRDefault="00711CC0" w:rsidP="00711CC0">
      <w:r w:rsidRPr="00711CC0">
        <w:t>    &lt;/body&gt;</w:t>
      </w:r>
    </w:p>
    <w:p w14:paraId="66719689" w14:textId="77777777" w:rsidR="00711CC0" w:rsidRDefault="00711CC0" w:rsidP="00711CC0">
      <w:r w:rsidRPr="00711CC0">
        <w:t>&lt;/html&gt;</w:t>
      </w:r>
    </w:p>
    <w:p w14:paraId="01D1A9C9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5E9A74C6" w14:textId="0CC2A30D" w:rsidR="00901E10" w:rsidRPr="005D34C5" w:rsidRDefault="00901E10" w:rsidP="006723E9">
      <w:pPr>
        <w:rPr>
          <w:b/>
          <w:bCs/>
          <w:sz w:val="24"/>
          <w:szCs w:val="24"/>
          <w:u w:val="single"/>
        </w:rPr>
      </w:pPr>
      <w:r w:rsidRPr="00901E1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FD14DAB" wp14:editId="020B495D">
            <wp:extent cx="5087255" cy="2133600"/>
            <wp:effectExtent l="0" t="0" r="0" b="0"/>
            <wp:docPr id="323361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83" cy="213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1CCC" w14:textId="77777777" w:rsidR="006723E9" w:rsidRPr="00711CC0" w:rsidRDefault="006723E9" w:rsidP="00711CC0"/>
    <w:p w14:paraId="0DC1A34D" w14:textId="22659D1D" w:rsidR="00711CC0" w:rsidRDefault="00711CC0"/>
    <w:p w14:paraId="2F4937B4" w14:textId="77777777" w:rsidR="00711CC0" w:rsidRDefault="00711CC0">
      <w:r>
        <w:br w:type="page"/>
      </w:r>
    </w:p>
    <w:p w14:paraId="541B1A4D" w14:textId="30E4FD00" w:rsidR="00E14EB7" w:rsidRPr="00A24000" w:rsidRDefault="00E14EB7" w:rsidP="00E14EB7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4</w:t>
      </w:r>
    </w:p>
    <w:p w14:paraId="2ECCEC84" w14:textId="53F44786" w:rsidR="00E14EB7" w:rsidRPr="00A24000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 Design</w:t>
      </w:r>
      <w:r w:rsidR="00AD26F9">
        <w:rPr>
          <w:b/>
          <w:bCs/>
          <w:sz w:val="28"/>
          <w:szCs w:val="28"/>
        </w:rPr>
        <w:t xml:space="preserve"> create</w:t>
      </w:r>
      <w:r w:rsidR="00AB4106">
        <w:rPr>
          <w:b/>
          <w:bCs/>
          <w:sz w:val="28"/>
          <w:szCs w:val="28"/>
        </w:rPr>
        <w:t xml:space="preserve"> a web page </w:t>
      </w:r>
      <w:r w:rsidRPr="00A24000">
        <w:rPr>
          <w:b/>
          <w:bCs/>
          <w:sz w:val="28"/>
          <w:szCs w:val="28"/>
        </w:rPr>
        <w:t xml:space="preserve">by </w:t>
      </w:r>
      <w:r w:rsidR="00C306C1">
        <w:rPr>
          <w:b/>
          <w:bCs/>
          <w:sz w:val="28"/>
          <w:szCs w:val="28"/>
        </w:rPr>
        <w:t xml:space="preserve">demonstrating the </w:t>
      </w:r>
      <w:r w:rsidRPr="00A24000">
        <w:rPr>
          <w:b/>
          <w:bCs/>
          <w:sz w:val="28"/>
          <w:szCs w:val="28"/>
        </w:rPr>
        <w:t>usage</w:t>
      </w:r>
      <w:r w:rsidR="00AD26F9">
        <w:rPr>
          <w:b/>
          <w:bCs/>
          <w:sz w:val="28"/>
          <w:szCs w:val="28"/>
        </w:rPr>
        <w:t xml:space="preserve"> </w:t>
      </w:r>
      <w:r w:rsidR="00C306C1">
        <w:rPr>
          <w:b/>
          <w:bCs/>
          <w:sz w:val="28"/>
          <w:szCs w:val="28"/>
        </w:rPr>
        <w:t xml:space="preserve">of </w:t>
      </w:r>
      <w:r w:rsidRPr="00A24000">
        <w:rPr>
          <w:b/>
          <w:bCs/>
          <w:sz w:val="28"/>
          <w:szCs w:val="28"/>
        </w:rPr>
        <w:t>HTM</w:t>
      </w:r>
      <w:r w:rsidR="00AD26F9">
        <w:rPr>
          <w:b/>
          <w:bCs/>
          <w:sz w:val="28"/>
          <w:szCs w:val="28"/>
        </w:rPr>
        <w:t>L the &lt;b&gt; (bold) tag</w:t>
      </w:r>
      <w:r w:rsidR="00C306C1">
        <w:rPr>
          <w:b/>
          <w:bCs/>
          <w:sz w:val="28"/>
          <w:szCs w:val="28"/>
        </w:rPr>
        <w:t>.</w:t>
      </w:r>
    </w:p>
    <w:p w14:paraId="069A570D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70D0E4C0" w14:textId="73E66A0C" w:rsidR="00B330FF" w:rsidRPr="00B330FF" w:rsidRDefault="00B330FF" w:rsidP="00B330FF">
      <w:r w:rsidRPr="00B330FF">
        <w:t>&lt;!DOCTYPE html&gt;</w:t>
      </w:r>
    </w:p>
    <w:p w14:paraId="18E49EC0" w14:textId="77777777" w:rsidR="00B330FF" w:rsidRPr="00B330FF" w:rsidRDefault="00B330FF" w:rsidP="00B330FF">
      <w:r w:rsidRPr="00B330FF">
        <w:t>&lt;html&gt;</w:t>
      </w:r>
    </w:p>
    <w:p w14:paraId="15AAEF1D" w14:textId="77777777" w:rsidR="00B330FF" w:rsidRPr="00B330FF" w:rsidRDefault="00B330FF" w:rsidP="00B330FF">
      <w:r w:rsidRPr="00B330FF">
        <w:t>    &lt;head&gt;</w:t>
      </w:r>
    </w:p>
    <w:p w14:paraId="59A3EA53" w14:textId="77777777" w:rsidR="00B330FF" w:rsidRPr="00B330FF" w:rsidRDefault="00B330FF" w:rsidP="00B330FF">
      <w:r w:rsidRPr="00B330FF">
        <w:t>        &lt;title&gt;&lt;b&gt;-Bold&lt;/title&gt;</w:t>
      </w:r>
    </w:p>
    <w:p w14:paraId="0061543D" w14:textId="77777777" w:rsidR="00B330FF" w:rsidRPr="00B330FF" w:rsidRDefault="00B330FF" w:rsidP="00B330FF">
      <w:r w:rsidRPr="00B330FF">
        <w:t>    &lt;/head&gt;</w:t>
      </w:r>
    </w:p>
    <w:p w14:paraId="30E952B8" w14:textId="77777777" w:rsidR="00B330FF" w:rsidRPr="00B330FF" w:rsidRDefault="00B330FF" w:rsidP="00B330FF">
      <w:r w:rsidRPr="00B330FF">
        <w:t>    &lt;body&gt;</w:t>
      </w:r>
    </w:p>
    <w:p w14:paraId="02173D48" w14:textId="77777777" w:rsidR="00B330FF" w:rsidRPr="00B330FF" w:rsidRDefault="00B330FF" w:rsidP="00B330FF">
      <w:r w:rsidRPr="00B330FF">
        <w:t>        &lt;p&gt;This is &lt;b&gt;bold&lt;/b&gt;word.&lt;/p&gt;</w:t>
      </w:r>
    </w:p>
    <w:p w14:paraId="5096AC40" w14:textId="77777777" w:rsidR="00B330FF" w:rsidRPr="00B330FF" w:rsidRDefault="00B330FF" w:rsidP="00B330FF">
      <w:r w:rsidRPr="00B330FF">
        <w:t>    &lt;/body&gt;</w:t>
      </w:r>
    </w:p>
    <w:p w14:paraId="3F5AFCD4" w14:textId="77777777" w:rsidR="00B330FF" w:rsidRDefault="00B330FF" w:rsidP="00B330FF">
      <w:r w:rsidRPr="00B330FF">
        <w:t>&lt;/html&gt;</w:t>
      </w:r>
    </w:p>
    <w:p w14:paraId="5036B29B" w14:textId="77777777" w:rsidR="006723E9" w:rsidRPr="005D34C5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2356B3A6" w14:textId="279D8419" w:rsidR="006723E9" w:rsidRPr="00B330FF" w:rsidRDefault="009C52A1" w:rsidP="00B330FF">
      <w:r w:rsidRPr="009C52A1">
        <w:rPr>
          <w:noProof/>
        </w:rPr>
        <w:drawing>
          <wp:inline distT="0" distB="0" distL="0" distR="0" wp14:anchorId="28A87F13" wp14:editId="072CE36C">
            <wp:extent cx="8863330" cy="1537970"/>
            <wp:effectExtent l="0" t="0" r="0" b="5080"/>
            <wp:docPr id="10665280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7EC3" w14:textId="3C5A65E7" w:rsidR="00B330FF" w:rsidRDefault="00711CC0">
      <w:r>
        <w:br w:type="page"/>
      </w:r>
    </w:p>
    <w:p w14:paraId="2E2C585C" w14:textId="0AF2572E" w:rsidR="00E14EB7" w:rsidRPr="00A24000" w:rsidRDefault="00E14EB7" w:rsidP="00E14EB7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5</w:t>
      </w:r>
    </w:p>
    <w:p w14:paraId="43091B9B" w14:textId="4E0E9819" w:rsidR="009C52A1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Title:</w:t>
      </w:r>
      <w:r w:rsidR="009C52A1">
        <w:rPr>
          <w:b/>
          <w:bCs/>
          <w:sz w:val="28"/>
          <w:szCs w:val="28"/>
        </w:rPr>
        <w:t xml:space="preserve"> Create a web page demonstrating the use of the &lt;strong</w:t>
      </w:r>
      <w:r w:rsidR="000031C1">
        <w:rPr>
          <w:b/>
          <w:bCs/>
          <w:sz w:val="28"/>
          <w:szCs w:val="28"/>
        </w:rPr>
        <w:t xml:space="preserve">&gt; </w:t>
      </w:r>
      <w:r w:rsidR="009C52A1">
        <w:rPr>
          <w:b/>
          <w:bCs/>
          <w:sz w:val="28"/>
          <w:szCs w:val="28"/>
        </w:rPr>
        <w:t xml:space="preserve"> tag.</w:t>
      </w:r>
    </w:p>
    <w:p w14:paraId="0C88B8FB" w14:textId="77777777" w:rsidR="00E14EB7" w:rsidRPr="009C52A1" w:rsidRDefault="00E14EB7" w:rsidP="00E14EB7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1529E3BE" w14:textId="39F47651" w:rsidR="00082F5D" w:rsidRPr="00082F5D" w:rsidRDefault="00082F5D" w:rsidP="00082F5D">
      <w:r w:rsidRPr="00082F5D">
        <w:t>&lt;!DOCTYPE html&gt;</w:t>
      </w:r>
    </w:p>
    <w:p w14:paraId="0312B629" w14:textId="77777777" w:rsidR="00082F5D" w:rsidRPr="00082F5D" w:rsidRDefault="00082F5D" w:rsidP="00082F5D">
      <w:r w:rsidRPr="00082F5D">
        <w:t>&lt;html&gt;</w:t>
      </w:r>
    </w:p>
    <w:p w14:paraId="7FE2F6F7" w14:textId="77777777" w:rsidR="00082F5D" w:rsidRPr="00082F5D" w:rsidRDefault="00082F5D" w:rsidP="00082F5D">
      <w:r w:rsidRPr="00082F5D">
        <w:t>    &lt;head&gt;</w:t>
      </w:r>
    </w:p>
    <w:p w14:paraId="41296B27" w14:textId="77777777" w:rsidR="00082F5D" w:rsidRPr="00082F5D" w:rsidRDefault="00082F5D" w:rsidP="00082F5D">
      <w:r w:rsidRPr="00082F5D">
        <w:t>        &lt;title&gt;&lt;strong&gt;- Strong importance&lt;/title&gt;</w:t>
      </w:r>
    </w:p>
    <w:p w14:paraId="6D0086AA" w14:textId="77777777" w:rsidR="00082F5D" w:rsidRPr="00082F5D" w:rsidRDefault="00082F5D" w:rsidP="00082F5D">
      <w:r w:rsidRPr="00082F5D">
        <w:t>    &lt;/head&gt;</w:t>
      </w:r>
    </w:p>
    <w:p w14:paraId="483B1D3F" w14:textId="77777777" w:rsidR="00082F5D" w:rsidRPr="00082F5D" w:rsidRDefault="00082F5D" w:rsidP="00082F5D">
      <w:r w:rsidRPr="00082F5D">
        <w:t>    &lt;body&gt;</w:t>
      </w:r>
    </w:p>
    <w:p w14:paraId="1EDDCC89" w14:textId="77777777" w:rsidR="00082F5D" w:rsidRPr="00082F5D" w:rsidRDefault="00082F5D" w:rsidP="00082F5D">
      <w:r w:rsidRPr="00082F5D">
        <w:t>        &lt;p&gt;This is &lt;strong&gt;important &lt;/strong&gt;text.&lt;/p&gt;</w:t>
      </w:r>
    </w:p>
    <w:p w14:paraId="3DFC64A8" w14:textId="77777777" w:rsidR="00082F5D" w:rsidRPr="00082F5D" w:rsidRDefault="00082F5D" w:rsidP="00082F5D">
      <w:r w:rsidRPr="00082F5D">
        <w:t>    &lt;/body&gt;</w:t>
      </w:r>
    </w:p>
    <w:p w14:paraId="16AE6669" w14:textId="77777777" w:rsidR="00082F5D" w:rsidRDefault="00082F5D" w:rsidP="00082F5D">
      <w:r w:rsidRPr="00082F5D">
        <w:t>&lt;/html&gt;</w:t>
      </w:r>
    </w:p>
    <w:p w14:paraId="1BCE21FD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7FA94522" w14:textId="7CEDFF04" w:rsidR="006723E9" w:rsidRPr="00082F5D" w:rsidRDefault="00BC3E59" w:rsidP="00082F5D">
      <w:r w:rsidRPr="00BC3E59">
        <w:rPr>
          <w:noProof/>
        </w:rPr>
        <w:drawing>
          <wp:inline distT="0" distB="0" distL="0" distR="0" wp14:anchorId="34E3E03C" wp14:editId="76BA2894">
            <wp:extent cx="5731510" cy="1806575"/>
            <wp:effectExtent l="0" t="0" r="2540" b="3175"/>
            <wp:docPr id="9624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A36B" w14:textId="64520DCA" w:rsidR="00851A3D" w:rsidRDefault="00851A3D" w:rsidP="00BC3E59"/>
    <w:p w14:paraId="6F8F0423" w14:textId="77777777" w:rsidR="00BC3E59" w:rsidRDefault="00BC3E59" w:rsidP="00BC3E59"/>
    <w:p w14:paraId="4ECCD87F" w14:textId="77777777" w:rsidR="00BC3E59" w:rsidRDefault="00BC3E59" w:rsidP="00BC3E59"/>
    <w:p w14:paraId="72134DA8" w14:textId="77777777" w:rsidR="00BC3E59" w:rsidRDefault="00BC3E59" w:rsidP="00BC3E59"/>
    <w:p w14:paraId="63472423" w14:textId="77777777" w:rsidR="00BC3E59" w:rsidRDefault="00BC3E59" w:rsidP="00BC3E59"/>
    <w:p w14:paraId="75522E24" w14:textId="77777777" w:rsidR="00BC3E59" w:rsidRDefault="00BC3E59" w:rsidP="00BC3E59"/>
    <w:p w14:paraId="47B64587" w14:textId="77777777" w:rsidR="00BC3E59" w:rsidRDefault="00BC3E59" w:rsidP="00BC3E59"/>
    <w:p w14:paraId="36D6BC31" w14:textId="77777777" w:rsidR="00BC3E59" w:rsidRDefault="00BC3E59" w:rsidP="00BC3E59"/>
    <w:p w14:paraId="4AC81E07" w14:textId="77777777" w:rsidR="00BC3E59" w:rsidRDefault="00BC3E59" w:rsidP="00BC3E59"/>
    <w:p w14:paraId="2B9B87FC" w14:textId="77777777" w:rsidR="00BC3E59" w:rsidRDefault="00BC3E59" w:rsidP="00BC3E59"/>
    <w:p w14:paraId="21BB13C7" w14:textId="5EB39D04" w:rsidR="00E14EB7" w:rsidRPr="00ED0D38" w:rsidRDefault="00ED0D38" w:rsidP="00BC3E59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8"/>
          <w:szCs w:val="28"/>
        </w:rPr>
        <w:lastRenderedPageBreak/>
        <w:t>P</w:t>
      </w:r>
      <w:r w:rsidR="00E14EB7" w:rsidRPr="00A24000">
        <w:rPr>
          <w:b/>
          <w:bCs/>
          <w:sz w:val="28"/>
          <w:szCs w:val="28"/>
        </w:rPr>
        <w:t>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6</w:t>
      </w:r>
    </w:p>
    <w:p w14:paraId="602F6B7D" w14:textId="0D7A8EAD" w:rsidR="000031C1" w:rsidRPr="00A24000" w:rsidRDefault="00E14EB7" w:rsidP="000031C1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 w:rsidR="000031C1">
        <w:rPr>
          <w:b/>
          <w:bCs/>
          <w:sz w:val="28"/>
          <w:szCs w:val="28"/>
        </w:rPr>
        <w:t>Create a web page demonstrating the use of the &lt;</w:t>
      </w:r>
      <w:r w:rsidR="00E76209">
        <w:rPr>
          <w:b/>
          <w:bCs/>
          <w:sz w:val="28"/>
          <w:szCs w:val="28"/>
        </w:rPr>
        <w:t>i&gt;</w:t>
      </w:r>
      <w:r w:rsidR="000031C1">
        <w:rPr>
          <w:b/>
          <w:bCs/>
          <w:sz w:val="28"/>
          <w:szCs w:val="28"/>
        </w:rPr>
        <w:t xml:space="preserve"> tag.</w:t>
      </w:r>
    </w:p>
    <w:p w14:paraId="1385023A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5980FC08" w14:textId="7B02FD79" w:rsidR="00DA03D4" w:rsidRPr="00DA03D4" w:rsidRDefault="00DA03D4" w:rsidP="00DA03D4">
      <w:r w:rsidRPr="00DA03D4">
        <w:t>&lt;!DOCTYPE html&gt;</w:t>
      </w:r>
    </w:p>
    <w:p w14:paraId="44519380" w14:textId="77777777" w:rsidR="00DA03D4" w:rsidRPr="00DA03D4" w:rsidRDefault="00DA03D4" w:rsidP="00DA03D4">
      <w:r w:rsidRPr="00DA03D4">
        <w:t>&lt;html&gt;</w:t>
      </w:r>
    </w:p>
    <w:p w14:paraId="0894721D" w14:textId="77777777" w:rsidR="00DA03D4" w:rsidRPr="00DA03D4" w:rsidRDefault="00DA03D4" w:rsidP="00DA03D4">
      <w:r w:rsidRPr="00DA03D4">
        <w:t>    &lt;head&gt;</w:t>
      </w:r>
    </w:p>
    <w:p w14:paraId="41EA897E" w14:textId="77777777" w:rsidR="00DA03D4" w:rsidRPr="00DA03D4" w:rsidRDefault="00DA03D4" w:rsidP="00DA03D4">
      <w:r w:rsidRPr="00DA03D4">
        <w:t>        &lt;title&gt;&lt;i&gt;-Italic Text&lt;/title&gt;</w:t>
      </w:r>
    </w:p>
    <w:p w14:paraId="5DA98123" w14:textId="77777777" w:rsidR="00DA03D4" w:rsidRPr="00DA03D4" w:rsidRDefault="00DA03D4" w:rsidP="00DA03D4">
      <w:r w:rsidRPr="00DA03D4">
        <w:t>    &lt;/head&gt;</w:t>
      </w:r>
    </w:p>
    <w:p w14:paraId="4ACBF7CD" w14:textId="77777777" w:rsidR="00DA03D4" w:rsidRPr="00DA03D4" w:rsidRDefault="00DA03D4" w:rsidP="00DA03D4">
      <w:r w:rsidRPr="00DA03D4">
        <w:t>    &lt;body&gt;</w:t>
      </w:r>
    </w:p>
    <w:p w14:paraId="0DEE5662" w14:textId="77777777" w:rsidR="00DA03D4" w:rsidRPr="00DA03D4" w:rsidRDefault="00DA03D4" w:rsidP="00DA03D4">
      <w:r w:rsidRPr="00DA03D4">
        <w:t>        &lt;p&gt;This is an &lt;i&gt;italic &lt;/i&gt;word.&lt;/p&gt;</w:t>
      </w:r>
    </w:p>
    <w:p w14:paraId="0B749817" w14:textId="77777777" w:rsidR="00DA03D4" w:rsidRPr="00DA03D4" w:rsidRDefault="00DA03D4" w:rsidP="00DA03D4">
      <w:r w:rsidRPr="00DA03D4">
        <w:t>    &lt;/body&gt;</w:t>
      </w:r>
    </w:p>
    <w:p w14:paraId="12FB5D76" w14:textId="77777777" w:rsidR="00DA03D4" w:rsidRDefault="00DA03D4" w:rsidP="00DA03D4">
      <w:r w:rsidRPr="00DA03D4">
        <w:t>&lt;/html&gt;</w:t>
      </w:r>
    </w:p>
    <w:p w14:paraId="69262AAC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2490FC27" w14:textId="77777777" w:rsidR="006723E9" w:rsidRPr="00DA03D4" w:rsidRDefault="006723E9" w:rsidP="00DA03D4"/>
    <w:p w14:paraId="63DEAB1F" w14:textId="77777777" w:rsidR="00082F5D" w:rsidRDefault="00082F5D"/>
    <w:p w14:paraId="4FA98415" w14:textId="4DB42677" w:rsidR="00711CC0" w:rsidRPr="00CD6B5F" w:rsidRDefault="00A205FB">
      <w:pPr>
        <w:rPr>
          <w:b/>
          <w:bCs/>
          <w:sz w:val="24"/>
          <w:szCs w:val="24"/>
          <w:u w:val="single"/>
        </w:rPr>
      </w:pPr>
      <w:r w:rsidRPr="00A205F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BA9CFC0" wp14:editId="07267A9E">
            <wp:extent cx="8863330" cy="1462405"/>
            <wp:effectExtent l="0" t="0" r="0" b="4445"/>
            <wp:docPr id="14304347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9AFE" w14:textId="055AED7A" w:rsidR="00711CC0" w:rsidRDefault="00711CC0">
      <w:r>
        <w:br w:type="page"/>
      </w:r>
    </w:p>
    <w:p w14:paraId="53413774" w14:textId="585F0615" w:rsidR="00E14EB7" w:rsidRPr="00A24000" w:rsidRDefault="00CD6B5F" w:rsidP="00CD6B5F">
      <w:pPr>
        <w:jc w:val="center"/>
        <w:rPr>
          <w:b/>
          <w:bCs/>
          <w:sz w:val="28"/>
          <w:szCs w:val="28"/>
        </w:rPr>
      </w:pPr>
      <w:r w:rsidRPr="00CD6B5F">
        <w:rPr>
          <w:b/>
          <w:bCs/>
          <w:sz w:val="24"/>
          <w:szCs w:val="24"/>
        </w:rPr>
        <w:lastRenderedPageBreak/>
        <w:t>P</w:t>
      </w:r>
      <w:r w:rsidR="00E14EB7" w:rsidRPr="00A24000">
        <w:rPr>
          <w:b/>
          <w:bCs/>
          <w:sz w:val="28"/>
          <w:szCs w:val="28"/>
        </w:rPr>
        <w:t>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7</w:t>
      </w:r>
    </w:p>
    <w:p w14:paraId="03487696" w14:textId="0CD38191" w:rsidR="00A205FB" w:rsidRPr="00A24000" w:rsidRDefault="00A205FB" w:rsidP="00A205FB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Create a web page demonstrating the use of the &lt;</w:t>
      </w:r>
      <w:r w:rsidR="002F1484">
        <w:rPr>
          <w:b/>
          <w:bCs/>
          <w:sz w:val="28"/>
          <w:szCs w:val="28"/>
        </w:rPr>
        <w:t>em</w:t>
      </w:r>
      <w:r>
        <w:rPr>
          <w:b/>
          <w:bCs/>
          <w:sz w:val="28"/>
          <w:szCs w:val="28"/>
        </w:rPr>
        <w:t>&gt; tag.</w:t>
      </w:r>
    </w:p>
    <w:p w14:paraId="00379BEB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14D2125E" w14:textId="77777777" w:rsidR="005C3CE7" w:rsidRPr="005C3CE7" w:rsidRDefault="005C3CE7" w:rsidP="005C3CE7">
      <w:r w:rsidRPr="005C3CE7">
        <w:t>&lt;!DOCTYPE html&gt;</w:t>
      </w:r>
    </w:p>
    <w:p w14:paraId="5A17507A" w14:textId="77777777" w:rsidR="005C3CE7" w:rsidRPr="005C3CE7" w:rsidRDefault="005C3CE7" w:rsidP="005C3CE7">
      <w:r w:rsidRPr="005C3CE7">
        <w:t>&lt;html&gt;</w:t>
      </w:r>
    </w:p>
    <w:p w14:paraId="4B77383A" w14:textId="77777777" w:rsidR="005C3CE7" w:rsidRPr="005C3CE7" w:rsidRDefault="005C3CE7" w:rsidP="005C3CE7">
      <w:r w:rsidRPr="005C3CE7">
        <w:t>    &lt;head&gt;</w:t>
      </w:r>
    </w:p>
    <w:p w14:paraId="37B4F618" w14:textId="77777777" w:rsidR="005C3CE7" w:rsidRPr="005C3CE7" w:rsidRDefault="005C3CE7" w:rsidP="005C3CE7">
      <w:r w:rsidRPr="005C3CE7">
        <w:t>        &lt;title&gt;&lt;em&gt;-Emphasized text&lt;/title&gt;</w:t>
      </w:r>
    </w:p>
    <w:p w14:paraId="3451B536" w14:textId="77777777" w:rsidR="005C3CE7" w:rsidRPr="005C3CE7" w:rsidRDefault="005C3CE7" w:rsidP="005C3CE7">
      <w:r w:rsidRPr="005C3CE7">
        <w:t>    &lt;/head&gt;</w:t>
      </w:r>
    </w:p>
    <w:p w14:paraId="3DA19ED3" w14:textId="77777777" w:rsidR="005C3CE7" w:rsidRPr="005C3CE7" w:rsidRDefault="005C3CE7" w:rsidP="005C3CE7">
      <w:r w:rsidRPr="005C3CE7">
        <w:t>    &lt;body&gt;</w:t>
      </w:r>
    </w:p>
    <w:p w14:paraId="7C56E60E" w14:textId="77777777" w:rsidR="005C3CE7" w:rsidRPr="005C3CE7" w:rsidRDefault="005C3CE7" w:rsidP="005C3CE7">
      <w:r w:rsidRPr="005C3CE7">
        <w:t>        &lt;p&gt;This is &lt;em&gt;emphasized&lt;/em&gt; text&lt;/p&gt;</w:t>
      </w:r>
    </w:p>
    <w:p w14:paraId="2CC4AC63" w14:textId="77777777" w:rsidR="005C3CE7" w:rsidRPr="005C3CE7" w:rsidRDefault="005C3CE7" w:rsidP="005C3CE7">
      <w:r w:rsidRPr="005C3CE7">
        <w:t>    &lt;/body&gt;</w:t>
      </w:r>
    </w:p>
    <w:p w14:paraId="10160AD7" w14:textId="77777777" w:rsidR="005C3CE7" w:rsidRDefault="005C3CE7" w:rsidP="005C3CE7">
      <w:r w:rsidRPr="005C3CE7">
        <w:t>&lt;/html&gt;</w:t>
      </w:r>
    </w:p>
    <w:p w14:paraId="251B2D67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059019D6" w14:textId="3AFF5C2C" w:rsidR="0071665B" w:rsidRPr="005D34C5" w:rsidRDefault="0071665B" w:rsidP="006723E9">
      <w:pPr>
        <w:rPr>
          <w:b/>
          <w:bCs/>
          <w:sz w:val="24"/>
          <w:szCs w:val="24"/>
          <w:u w:val="single"/>
        </w:rPr>
      </w:pPr>
      <w:r w:rsidRPr="0071665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75E5912" wp14:editId="74A4B564">
            <wp:extent cx="5006340" cy="1468926"/>
            <wp:effectExtent l="0" t="0" r="3810" b="0"/>
            <wp:docPr id="490729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056" cy="147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FEA7" w14:textId="77777777" w:rsidR="006723E9" w:rsidRPr="005C3CE7" w:rsidRDefault="006723E9" w:rsidP="005C3CE7"/>
    <w:p w14:paraId="3117726B" w14:textId="4E256838" w:rsidR="00E14EB7" w:rsidRPr="00A24000" w:rsidRDefault="00711CC0" w:rsidP="00BC3E59">
      <w:pPr>
        <w:jc w:val="center"/>
        <w:rPr>
          <w:b/>
          <w:bCs/>
          <w:sz w:val="28"/>
          <w:szCs w:val="28"/>
        </w:rPr>
      </w:pPr>
      <w:r>
        <w:br w:type="page"/>
      </w:r>
      <w:r w:rsidR="00E14EB7" w:rsidRPr="00A24000">
        <w:rPr>
          <w:b/>
          <w:bCs/>
          <w:sz w:val="28"/>
          <w:szCs w:val="28"/>
        </w:rPr>
        <w:lastRenderedPageBreak/>
        <w:t>Project-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8</w:t>
      </w:r>
    </w:p>
    <w:p w14:paraId="31E93517" w14:textId="5664939E" w:rsidR="00A205FB" w:rsidRPr="00A24000" w:rsidRDefault="00A205FB" w:rsidP="00A205FB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Create a web page demonstrating the use of the &lt;</w:t>
      </w:r>
      <w:r w:rsidR="0071665B">
        <w:rPr>
          <w:b/>
          <w:bCs/>
          <w:sz w:val="28"/>
          <w:szCs w:val="28"/>
        </w:rPr>
        <w:t>u</w:t>
      </w:r>
      <w:r>
        <w:rPr>
          <w:b/>
          <w:bCs/>
          <w:sz w:val="28"/>
          <w:szCs w:val="28"/>
        </w:rPr>
        <w:t>&gt; tag.</w:t>
      </w:r>
    </w:p>
    <w:p w14:paraId="22F35FC3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50305604" w14:textId="77777777" w:rsidR="005C3CE7" w:rsidRPr="005C3CE7" w:rsidRDefault="005C3CE7" w:rsidP="005C3CE7">
      <w:r w:rsidRPr="005C3CE7">
        <w:t>&lt;!DOCTYPE html&gt;</w:t>
      </w:r>
    </w:p>
    <w:p w14:paraId="6960A8AC" w14:textId="77777777" w:rsidR="005C3CE7" w:rsidRPr="005C3CE7" w:rsidRDefault="005C3CE7" w:rsidP="005C3CE7">
      <w:r w:rsidRPr="005C3CE7">
        <w:t>&lt;html&gt;</w:t>
      </w:r>
    </w:p>
    <w:p w14:paraId="3C33CACA" w14:textId="77777777" w:rsidR="005C3CE7" w:rsidRPr="005C3CE7" w:rsidRDefault="005C3CE7" w:rsidP="005C3CE7">
      <w:r w:rsidRPr="005C3CE7">
        <w:t>    &lt;head&gt;</w:t>
      </w:r>
    </w:p>
    <w:p w14:paraId="29F78E56" w14:textId="77777777" w:rsidR="005C3CE7" w:rsidRPr="005C3CE7" w:rsidRDefault="005C3CE7" w:rsidP="005C3CE7">
      <w:r w:rsidRPr="005C3CE7">
        <w:t>        &lt;title&gt;&lt;u&gt;-Underlined Text&lt;/title&gt;</w:t>
      </w:r>
    </w:p>
    <w:p w14:paraId="191C42C0" w14:textId="77777777" w:rsidR="005C3CE7" w:rsidRPr="005C3CE7" w:rsidRDefault="005C3CE7" w:rsidP="005C3CE7">
      <w:r w:rsidRPr="005C3CE7">
        <w:t>    &lt;/head&gt;</w:t>
      </w:r>
    </w:p>
    <w:p w14:paraId="6C397A7E" w14:textId="77777777" w:rsidR="005C3CE7" w:rsidRPr="005C3CE7" w:rsidRDefault="005C3CE7" w:rsidP="005C3CE7">
      <w:r w:rsidRPr="005C3CE7">
        <w:t>    &lt;body&gt;</w:t>
      </w:r>
    </w:p>
    <w:p w14:paraId="741D1D32" w14:textId="77777777" w:rsidR="005C3CE7" w:rsidRPr="005C3CE7" w:rsidRDefault="005C3CE7" w:rsidP="005C3CE7">
      <w:r w:rsidRPr="005C3CE7">
        <w:t>        &lt;p&gt;This is an &lt;u&gt;Underlined&lt;/u&gt; word.&lt;/p&gt;</w:t>
      </w:r>
    </w:p>
    <w:p w14:paraId="1BF5F6E2" w14:textId="77777777" w:rsidR="005C3CE7" w:rsidRPr="005C3CE7" w:rsidRDefault="005C3CE7" w:rsidP="005C3CE7">
      <w:r w:rsidRPr="005C3CE7">
        <w:t>    &lt;/body&gt;</w:t>
      </w:r>
    </w:p>
    <w:p w14:paraId="460D0F59" w14:textId="77777777" w:rsidR="005C3CE7" w:rsidRDefault="005C3CE7" w:rsidP="005C3CE7">
      <w:r w:rsidRPr="005C3CE7">
        <w:t>&lt;/html&gt;</w:t>
      </w:r>
    </w:p>
    <w:p w14:paraId="4A5D5ECB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5A05EA2E" w14:textId="6BD03D92" w:rsidR="002320FD" w:rsidRPr="005D34C5" w:rsidRDefault="002320FD" w:rsidP="006723E9">
      <w:pPr>
        <w:rPr>
          <w:b/>
          <w:bCs/>
          <w:sz w:val="24"/>
          <w:szCs w:val="24"/>
          <w:u w:val="single"/>
        </w:rPr>
      </w:pPr>
      <w:r w:rsidRPr="002320F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986D07F" wp14:editId="00431488">
            <wp:extent cx="8863330" cy="1541145"/>
            <wp:effectExtent l="0" t="0" r="0" b="1905"/>
            <wp:docPr id="19147962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25F5" w14:textId="67D96849" w:rsidR="00E14EB7" w:rsidRPr="00A24000" w:rsidRDefault="00711CC0" w:rsidP="00484296">
      <w:pPr>
        <w:jc w:val="center"/>
        <w:rPr>
          <w:b/>
          <w:bCs/>
          <w:sz w:val="28"/>
          <w:szCs w:val="28"/>
        </w:rPr>
      </w:pPr>
      <w:r>
        <w:br w:type="page"/>
      </w:r>
      <w:r w:rsidR="00851A3D" w:rsidRPr="00851A3D">
        <w:rPr>
          <w:b/>
          <w:bCs/>
          <w:sz w:val="24"/>
          <w:szCs w:val="24"/>
        </w:rPr>
        <w:lastRenderedPageBreak/>
        <w:t>P</w:t>
      </w:r>
      <w:r w:rsidR="00E14EB7" w:rsidRPr="00A24000">
        <w:rPr>
          <w:b/>
          <w:bCs/>
          <w:sz w:val="28"/>
          <w:szCs w:val="28"/>
        </w:rPr>
        <w:t>roject-</w:t>
      </w:r>
      <w:r w:rsidR="001B3440">
        <w:rPr>
          <w:b/>
          <w:bCs/>
          <w:sz w:val="28"/>
          <w:szCs w:val="28"/>
        </w:rPr>
        <w:t>2</w:t>
      </w:r>
      <w:r w:rsidR="003D6D7B">
        <w:rPr>
          <w:b/>
          <w:bCs/>
          <w:sz w:val="28"/>
          <w:szCs w:val="28"/>
        </w:rPr>
        <w:t>9</w:t>
      </w:r>
    </w:p>
    <w:p w14:paraId="78976818" w14:textId="0CB3B21C" w:rsidR="00A205FB" w:rsidRPr="00A24000" w:rsidRDefault="00A205FB" w:rsidP="00A205FB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Create a web page demonstrating the use of the &lt;</w:t>
      </w:r>
      <w:r w:rsidR="002320FD">
        <w:rPr>
          <w:b/>
          <w:bCs/>
          <w:sz w:val="28"/>
          <w:szCs w:val="28"/>
        </w:rPr>
        <w:t>mark</w:t>
      </w:r>
      <w:r>
        <w:rPr>
          <w:b/>
          <w:bCs/>
          <w:sz w:val="28"/>
          <w:szCs w:val="28"/>
        </w:rPr>
        <w:t>&gt; tag.</w:t>
      </w:r>
    </w:p>
    <w:p w14:paraId="593BF3C1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38E5EAFF" w14:textId="77777777" w:rsidR="00373769" w:rsidRPr="00373769" w:rsidRDefault="00373769" w:rsidP="00373769">
      <w:r w:rsidRPr="00373769">
        <w:t>&lt;!DOCTYPE html&gt;</w:t>
      </w:r>
    </w:p>
    <w:p w14:paraId="6775128C" w14:textId="77777777" w:rsidR="00373769" w:rsidRPr="00373769" w:rsidRDefault="00373769" w:rsidP="00373769">
      <w:r w:rsidRPr="00373769">
        <w:t>&lt;html&gt;</w:t>
      </w:r>
    </w:p>
    <w:p w14:paraId="115583DE" w14:textId="77777777" w:rsidR="00373769" w:rsidRPr="00373769" w:rsidRDefault="00373769" w:rsidP="00373769">
      <w:r w:rsidRPr="00373769">
        <w:t>    &lt;head&gt;</w:t>
      </w:r>
    </w:p>
    <w:p w14:paraId="18B08A8E" w14:textId="77777777" w:rsidR="00373769" w:rsidRPr="00373769" w:rsidRDefault="00373769" w:rsidP="00373769">
      <w:r w:rsidRPr="00373769">
        <w:t>        &lt;title&gt;&lt;mark&gt;-Highlighted Text&lt;/title&gt;</w:t>
      </w:r>
    </w:p>
    <w:p w14:paraId="47C03830" w14:textId="77777777" w:rsidR="00373769" w:rsidRPr="00373769" w:rsidRDefault="00373769" w:rsidP="00373769">
      <w:r w:rsidRPr="00373769">
        <w:t>    &lt;/head&gt;</w:t>
      </w:r>
    </w:p>
    <w:p w14:paraId="343851AB" w14:textId="77777777" w:rsidR="00373769" w:rsidRPr="00373769" w:rsidRDefault="00373769" w:rsidP="00373769">
      <w:r w:rsidRPr="00373769">
        <w:t>    &lt;body&gt;</w:t>
      </w:r>
    </w:p>
    <w:p w14:paraId="6FA1EADB" w14:textId="77777777" w:rsidR="00373769" w:rsidRPr="00373769" w:rsidRDefault="00373769" w:rsidP="00373769">
      <w:r w:rsidRPr="00373769">
        <w:t>        &lt;p&gt;This is a &lt;mark&gt;highlighted&lt;/mark&gt; word.&lt;/p&gt;</w:t>
      </w:r>
    </w:p>
    <w:p w14:paraId="31BBB651" w14:textId="77777777" w:rsidR="00373769" w:rsidRPr="00373769" w:rsidRDefault="00373769" w:rsidP="00373769">
      <w:r w:rsidRPr="00373769">
        <w:t>    &lt;/body&gt;</w:t>
      </w:r>
    </w:p>
    <w:p w14:paraId="094E047E" w14:textId="77777777" w:rsidR="00373769" w:rsidRDefault="00373769" w:rsidP="00373769">
      <w:r w:rsidRPr="00373769">
        <w:t>&lt;/html&gt;</w:t>
      </w:r>
    </w:p>
    <w:p w14:paraId="2FC2794D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7169EA9B" w14:textId="69C14D7D" w:rsidR="002D7D13" w:rsidRDefault="002D7D13" w:rsidP="006723E9">
      <w:pPr>
        <w:rPr>
          <w:b/>
          <w:bCs/>
          <w:sz w:val="24"/>
          <w:szCs w:val="24"/>
          <w:u w:val="single"/>
        </w:rPr>
      </w:pPr>
      <w:r w:rsidRPr="008F1447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7C6B6C9" wp14:editId="5D5F18F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408420" cy="954055"/>
            <wp:effectExtent l="0" t="0" r="0" b="0"/>
            <wp:wrapNone/>
            <wp:docPr id="14822178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95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E21EBF" w14:textId="77777777" w:rsidR="006723E9" w:rsidRPr="00373769" w:rsidRDefault="006723E9" w:rsidP="00373769"/>
    <w:p w14:paraId="42E2E1D1" w14:textId="693CC9C3" w:rsidR="00711CC0" w:rsidRDefault="00711CC0"/>
    <w:p w14:paraId="237C4B49" w14:textId="244D43F9" w:rsidR="00696B23" w:rsidRDefault="00711CC0" w:rsidP="006723E9">
      <w:pPr>
        <w:rPr>
          <w:b/>
          <w:bCs/>
          <w:noProof/>
          <w:sz w:val="24"/>
          <w:szCs w:val="24"/>
          <w:u w:val="single"/>
        </w:rPr>
      </w:pPr>
      <w:r>
        <w:br w:type="page"/>
      </w:r>
    </w:p>
    <w:p w14:paraId="647F9CB3" w14:textId="40FDB015" w:rsidR="002320FD" w:rsidRPr="005D34C5" w:rsidRDefault="002320FD" w:rsidP="006723E9">
      <w:pPr>
        <w:rPr>
          <w:b/>
          <w:bCs/>
          <w:sz w:val="24"/>
          <w:szCs w:val="24"/>
          <w:u w:val="single"/>
        </w:rPr>
      </w:pPr>
    </w:p>
    <w:p w14:paraId="07AB0438" w14:textId="20E5576D" w:rsidR="00711CC0" w:rsidRDefault="00711CC0"/>
    <w:p w14:paraId="4FC0B406" w14:textId="4F27CAC2" w:rsidR="00E14EB7" w:rsidRPr="00A24000" w:rsidRDefault="00E14EB7" w:rsidP="00EE4F61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Project-</w:t>
      </w:r>
      <w:r w:rsidR="003D6D7B">
        <w:rPr>
          <w:b/>
          <w:bCs/>
          <w:sz w:val="28"/>
          <w:szCs w:val="28"/>
        </w:rPr>
        <w:t>30</w:t>
      </w:r>
    </w:p>
    <w:p w14:paraId="127DB5B6" w14:textId="7121612C" w:rsidR="00A205FB" w:rsidRPr="00A24000" w:rsidRDefault="00A205FB" w:rsidP="00A205FB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Create a web page demonstrating the use of the &lt;</w:t>
      </w:r>
      <w:r w:rsidR="008F1447">
        <w:rPr>
          <w:b/>
          <w:bCs/>
          <w:sz w:val="28"/>
          <w:szCs w:val="28"/>
        </w:rPr>
        <w:t>small</w:t>
      </w:r>
      <w:r>
        <w:rPr>
          <w:b/>
          <w:bCs/>
          <w:sz w:val="28"/>
          <w:szCs w:val="28"/>
        </w:rPr>
        <w:t>&gt; tag.</w:t>
      </w:r>
    </w:p>
    <w:p w14:paraId="2EC71EC6" w14:textId="77777777" w:rsidR="00E14EB7" w:rsidRPr="00A24000" w:rsidRDefault="00E14EB7" w:rsidP="00E14EB7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7A4B7659" w14:textId="77777777" w:rsidR="006F3177" w:rsidRPr="006F3177" w:rsidRDefault="006F3177" w:rsidP="006F3177">
      <w:r w:rsidRPr="006F3177">
        <w:t>&lt;!DOCTYPE html&gt;</w:t>
      </w:r>
    </w:p>
    <w:p w14:paraId="3C0827B9" w14:textId="77777777" w:rsidR="006F3177" w:rsidRPr="006F3177" w:rsidRDefault="006F3177" w:rsidP="006F3177">
      <w:r w:rsidRPr="006F3177">
        <w:t>&lt;html&gt;</w:t>
      </w:r>
    </w:p>
    <w:p w14:paraId="1FE8B38F" w14:textId="77777777" w:rsidR="006F3177" w:rsidRPr="006F3177" w:rsidRDefault="006F3177" w:rsidP="006F3177">
      <w:r w:rsidRPr="006F3177">
        <w:t>    &lt;head&gt;</w:t>
      </w:r>
    </w:p>
    <w:p w14:paraId="3D3D3623" w14:textId="77777777" w:rsidR="006F3177" w:rsidRPr="006F3177" w:rsidRDefault="006F3177" w:rsidP="006F3177">
      <w:r w:rsidRPr="006F3177">
        <w:t>        &lt;title&gt;&lt;small&gt;-Smaller Text&lt;/title&gt;</w:t>
      </w:r>
    </w:p>
    <w:p w14:paraId="7052B79A" w14:textId="77777777" w:rsidR="006F3177" w:rsidRPr="006F3177" w:rsidRDefault="006F3177" w:rsidP="006F3177">
      <w:r w:rsidRPr="006F3177">
        <w:t>    &lt;/head&gt;</w:t>
      </w:r>
    </w:p>
    <w:p w14:paraId="305A7573" w14:textId="77777777" w:rsidR="006F3177" w:rsidRPr="006F3177" w:rsidRDefault="006F3177" w:rsidP="006F3177">
      <w:r w:rsidRPr="006F3177">
        <w:t>    &lt;body&gt;</w:t>
      </w:r>
    </w:p>
    <w:p w14:paraId="195882D7" w14:textId="77777777" w:rsidR="006F3177" w:rsidRPr="006F3177" w:rsidRDefault="006F3177" w:rsidP="006F3177">
      <w:r w:rsidRPr="006F3177">
        <w:t>        &lt;p&gt;This is a &lt;small&gt;smaller&lt;/small&gt; text.&lt;/p&gt;</w:t>
      </w:r>
    </w:p>
    <w:p w14:paraId="73A01F36" w14:textId="77777777" w:rsidR="006F3177" w:rsidRPr="006F3177" w:rsidRDefault="006F3177" w:rsidP="006F3177">
      <w:r w:rsidRPr="006F3177">
        <w:t>    &lt;/body&gt;</w:t>
      </w:r>
    </w:p>
    <w:p w14:paraId="60DA41CB" w14:textId="77777777" w:rsidR="006F3177" w:rsidRDefault="006F3177" w:rsidP="006F3177">
      <w:r w:rsidRPr="006F3177">
        <w:t>&lt;/html&gt;</w:t>
      </w:r>
    </w:p>
    <w:p w14:paraId="4FE96E4C" w14:textId="77777777" w:rsidR="006723E9" w:rsidRDefault="006723E9" w:rsidP="006723E9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2DF6A265" w14:textId="4F53A260" w:rsidR="008F1447" w:rsidRPr="005D34C5" w:rsidRDefault="008F1447" w:rsidP="006723E9">
      <w:pPr>
        <w:rPr>
          <w:b/>
          <w:bCs/>
          <w:sz w:val="24"/>
          <w:szCs w:val="24"/>
          <w:u w:val="single"/>
        </w:rPr>
      </w:pPr>
      <w:r w:rsidRPr="008F144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245BFB" wp14:editId="2FD9E87A">
            <wp:extent cx="8863330" cy="1266825"/>
            <wp:effectExtent l="0" t="0" r="0" b="9525"/>
            <wp:docPr id="1537381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155C" w14:textId="77777777" w:rsidR="006723E9" w:rsidRPr="006F3177" w:rsidRDefault="006723E9" w:rsidP="006F3177"/>
    <w:p w14:paraId="0260AB3F" w14:textId="77777777" w:rsidR="00373769" w:rsidRDefault="00373769"/>
    <w:p w14:paraId="0C1B7E81" w14:textId="2EA6BCFF" w:rsidR="00711CC0" w:rsidRDefault="00711CC0"/>
    <w:p w14:paraId="4DAD4519" w14:textId="77777777" w:rsidR="00711CC0" w:rsidRDefault="00711CC0">
      <w:r>
        <w:br w:type="page"/>
      </w:r>
    </w:p>
    <w:p w14:paraId="73E50021" w14:textId="7A53C4B4" w:rsidR="002D7D13" w:rsidRPr="00A24000" w:rsidRDefault="002D7D13" w:rsidP="002D7D13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3</w:t>
      </w:r>
      <w:r w:rsidR="00801F31">
        <w:rPr>
          <w:b/>
          <w:bCs/>
          <w:sz w:val="28"/>
          <w:szCs w:val="28"/>
        </w:rPr>
        <w:t>1</w:t>
      </w:r>
    </w:p>
    <w:p w14:paraId="3342E7ED" w14:textId="774EAED3" w:rsidR="002D7D13" w:rsidRPr="00A24000" w:rsidRDefault="002D7D13" w:rsidP="002D7D1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 w:rsidR="00801F31">
        <w:rPr>
          <w:b/>
          <w:bCs/>
          <w:sz w:val="28"/>
          <w:szCs w:val="28"/>
        </w:rPr>
        <w:t>Design a web page to open an external link.</w:t>
      </w:r>
    </w:p>
    <w:p w14:paraId="03C05FD6" w14:textId="77777777" w:rsidR="00801F31" w:rsidRPr="00A24000" w:rsidRDefault="00801F31" w:rsidP="00801F31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73BAC88E" w14:textId="77777777" w:rsidR="000D164F" w:rsidRPr="000D164F" w:rsidRDefault="000D164F" w:rsidP="000D164F">
      <w:r w:rsidRPr="000D164F">
        <w:t>&lt;!DOCTYPE html&gt;</w:t>
      </w:r>
    </w:p>
    <w:p w14:paraId="5FACD962" w14:textId="77777777" w:rsidR="000D164F" w:rsidRPr="000D164F" w:rsidRDefault="000D164F" w:rsidP="000D164F">
      <w:r w:rsidRPr="000D164F">
        <w:t>&lt;html&gt;</w:t>
      </w:r>
    </w:p>
    <w:p w14:paraId="051C70BA" w14:textId="77777777" w:rsidR="000D164F" w:rsidRPr="000D164F" w:rsidRDefault="000D164F" w:rsidP="000D164F">
      <w:r w:rsidRPr="000D164F">
        <w:t>    &lt;head&gt;</w:t>
      </w:r>
    </w:p>
    <w:p w14:paraId="2F1D472B" w14:textId="77777777" w:rsidR="000D164F" w:rsidRPr="000D164F" w:rsidRDefault="000D164F" w:rsidP="000D164F">
      <w:r w:rsidRPr="000D164F">
        <w:t>        &lt;title&gt;External Link Example&lt;/title&gt;</w:t>
      </w:r>
    </w:p>
    <w:p w14:paraId="11400DEC" w14:textId="77777777" w:rsidR="000D164F" w:rsidRPr="000D164F" w:rsidRDefault="000D164F" w:rsidP="000D164F">
      <w:r w:rsidRPr="000D164F">
        <w:t>    &lt;/head&gt;</w:t>
      </w:r>
    </w:p>
    <w:p w14:paraId="6162CD48" w14:textId="77777777" w:rsidR="000D164F" w:rsidRPr="000D164F" w:rsidRDefault="000D164F" w:rsidP="000D164F">
      <w:r w:rsidRPr="000D164F">
        <w:t>    &lt;body&gt;</w:t>
      </w:r>
    </w:p>
    <w:p w14:paraId="266A25FD" w14:textId="77777777" w:rsidR="000D164F" w:rsidRPr="000D164F" w:rsidRDefault="000D164F" w:rsidP="000D164F">
      <w:r w:rsidRPr="000D164F">
        <w:t>        &lt;h2&gt;External Website Link&lt;/h2&gt;</w:t>
      </w:r>
    </w:p>
    <w:p w14:paraId="514024CA" w14:textId="77777777" w:rsidR="000D164F" w:rsidRPr="000D164F" w:rsidRDefault="000D164F" w:rsidP="000D164F">
      <w:r w:rsidRPr="000D164F">
        <w:t>        &lt;p&gt;</w:t>
      </w:r>
    </w:p>
    <w:p w14:paraId="24D036F8" w14:textId="77777777" w:rsidR="000D164F" w:rsidRPr="000D164F" w:rsidRDefault="000D164F" w:rsidP="000D164F">
      <w:r w:rsidRPr="000D164F">
        <w:t>            Click the link below</w:t>
      </w:r>
    </w:p>
    <w:p w14:paraId="62D99CE9" w14:textId="77777777" w:rsidR="000D164F" w:rsidRPr="000D164F" w:rsidRDefault="000D164F" w:rsidP="000D164F">
      <w:r w:rsidRPr="000D164F">
        <w:t>        &lt;/p&gt;</w:t>
      </w:r>
    </w:p>
    <w:p w14:paraId="51658829" w14:textId="77777777" w:rsidR="000D164F" w:rsidRPr="000D164F" w:rsidRDefault="000D164F" w:rsidP="000D164F">
      <w:r w:rsidRPr="000D164F">
        <w:t>        &lt;a href="https://www.google.com/webhp?hl=en&amp;sa=X&amp;sqi=2&amp;ved=0ahUKEwii3qrAjaiNAxUTXGwGHRX_J-sQPAgI" target="_blank"&gt; Visit google&lt;/a&gt;</w:t>
      </w:r>
    </w:p>
    <w:p w14:paraId="3F256DDA" w14:textId="77777777" w:rsidR="000D164F" w:rsidRPr="000D164F" w:rsidRDefault="000D164F" w:rsidP="000D164F">
      <w:r w:rsidRPr="000D164F">
        <w:t>    &lt;/body&gt;</w:t>
      </w:r>
    </w:p>
    <w:p w14:paraId="19F41FAF" w14:textId="77777777" w:rsidR="000D164F" w:rsidRDefault="000D164F" w:rsidP="000D164F">
      <w:r w:rsidRPr="000D164F">
        <w:t>&lt;/html&gt;</w:t>
      </w:r>
    </w:p>
    <w:p w14:paraId="76C3E2FF" w14:textId="77777777" w:rsidR="002261C7" w:rsidRDefault="002261C7" w:rsidP="002261C7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37B6B17D" w14:textId="77777777" w:rsidR="002261C7" w:rsidRDefault="002261C7" w:rsidP="000D164F"/>
    <w:p w14:paraId="4A3084A9" w14:textId="77777777" w:rsidR="002261C7" w:rsidRDefault="002261C7" w:rsidP="000D164F"/>
    <w:p w14:paraId="60A66068" w14:textId="09EAA1C1" w:rsidR="00801F31" w:rsidRDefault="002261C7" w:rsidP="00801F31">
      <w:pPr>
        <w:rPr>
          <w:b/>
          <w:bCs/>
          <w:sz w:val="24"/>
          <w:szCs w:val="24"/>
          <w:u w:val="single"/>
        </w:rPr>
      </w:pPr>
      <w:r w:rsidRPr="002261C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CC59AB" wp14:editId="6FCFA38E">
            <wp:extent cx="4461933" cy="2184319"/>
            <wp:effectExtent l="0" t="0" r="0" b="6985"/>
            <wp:docPr id="1672580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228" cy="218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3DF9" w14:textId="77777777" w:rsidR="00801F31" w:rsidRPr="000D164F" w:rsidRDefault="00801F31" w:rsidP="000D164F"/>
    <w:p w14:paraId="5745DFC7" w14:textId="365B9AB9" w:rsidR="00711CC0" w:rsidRDefault="00711CC0"/>
    <w:p w14:paraId="5A931E8E" w14:textId="1146E4BC" w:rsidR="002D7D13" w:rsidRPr="00A24000" w:rsidRDefault="002D7D13" w:rsidP="002D7D13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3</w:t>
      </w:r>
      <w:r w:rsidR="00005DD9">
        <w:rPr>
          <w:b/>
          <w:bCs/>
          <w:sz w:val="28"/>
          <w:szCs w:val="28"/>
        </w:rPr>
        <w:t>2</w:t>
      </w:r>
    </w:p>
    <w:p w14:paraId="590808EC" w14:textId="597EF96C" w:rsidR="002D7D13" w:rsidRPr="00A24000" w:rsidRDefault="002D7D13" w:rsidP="002D7D1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 w:rsidR="00005DD9">
        <w:rPr>
          <w:b/>
          <w:bCs/>
          <w:sz w:val="28"/>
          <w:szCs w:val="28"/>
        </w:rPr>
        <w:t>Design a web page to open an mailto link</w:t>
      </w:r>
    </w:p>
    <w:p w14:paraId="786351D6" w14:textId="77777777" w:rsidR="00801F31" w:rsidRPr="00A24000" w:rsidRDefault="00801F31" w:rsidP="00801F31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1EE1ED78" w14:textId="77777777" w:rsidR="003F189B" w:rsidRPr="003F189B" w:rsidRDefault="003F189B" w:rsidP="003F189B">
      <w:r w:rsidRPr="003F189B">
        <w:t>&lt;!DOCTYPE html&gt;</w:t>
      </w:r>
    </w:p>
    <w:p w14:paraId="5C5FE12B" w14:textId="77777777" w:rsidR="003F189B" w:rsidRPr="003F189B" w:rsidRDefault="003F189B" w:rsidP="003F189B">
      <w:r w:rsidRPr="003F189B">
        <w:t>&lt;html&gt;</w:t>
      </w:r>
    </w:p>
    <w:p w14:paraId="654E20E3" w14:textId="77777777" w:rsidR="003F189B" w:rsidRPr="003F189B" w:rsidRDefault="003F189B" w:rsidP="003F189B">
      <w:r w:rsidRPr="003F189B">
        <w:t>    &lt;head&gt;</w:t>
      </w:r>
    </w:p>
    <w:p w14:paraId="01507E62" w14:textId="77777777" w:rsidR="003F189B" w:rsidRPr="003F189B" w:rsidRDefault="003F189B" w:rsidP="003F189B">
      <w:r w:rsidRPr="003F189B">
        <w:t>        &lt;title&gt;Send Email&lt;/title&gt;</w:t>
      </w:r>
    </w:p>
    <w:p w14:paraId="080D27E2" w14:textId="77777777" w:rsidR="003F189B" w:rsidRPr="003F189B" w:rsidRDefault="003F189B" w:rsidP="003F189B">
      <w:r w:rsidRPr="003F189B">
        <w:t>    &lt;/head&gt;</w:t>
      </w:r>
    </w:p>
    <w:p w14:paraId="7BBFB801" w14:textId="77777777" w:rsidR="003F189B" w:rsidRPr="003F189B" w:rsidRDefault="003F189B" w:rsidP="003F189B">
      <w:r w:rsidRPr="003F189B">
        <w:t>    &lt;body&gt;</w:t>
      </w:r>
    </w:p>
    <w:p w14:paraId="0502FED5" w14:textId="77777777" w:rsidR="003F189B" w:rsidRPr="003F189B" w:rsidRDefault="003F189B" w:rsidP="003F189B">
      <w:r w:rsidRPr="003F189B">
        <w:t>        &lt;h2&gt;Contact us&lt;/h2&gt;</w:t>
      </w:r>
    </w:p>
    <w:p w14:paraId="5EF6E201" w14:textId="77777777" w:rsidR="003F189B" w:rsidRPr="003F189B" w:rsidRDefault="003F189B" w:rsidP="003F189B">
      <w:r w:rsidRPr="003F189B">
        <w:t>        &lt;p&gt;</w:t>
      </w:r>
    </w:p>
    <w:p w14:paraId="40493C25" w14:textId="77777777" w:rsidR="003F189B" w:rsidRPr="003F189B" w:rsidRDefault="003F189B" w:rsidP="003F189B">
      <w:r w:rsidRPr="003F189B">
        <w:t>            Click the link below to send us an email:</w:t>
      </w:r>
    </w:p>
    <w:p w14:paraId="549533FA" w14:textId="77777777" w:rsidR="003F189B" w:rsidRPr="003F189B" w:rsidRDefault="003F189B" w:rsidP="003F189B">
      <w:r w:rsidRPr="003F189B">
        <w:t>        &lt;/p&gt;</w:t>
      </w:r>
    </w:p>
    <w:p w14:paraId="7AF7E42B" w14:textId="77777777" w:rsidR="003F189B" w:rsidRPr="003F189B" w:rsidRDefault="003F189B" w:rsidP="003F189B">
      <w:r w:rsidRPr="003F189B">
        <w:t>        &lt;a href="yagnapriyakanithi@gmail.com"&gt;Send Email&lt;/a&gt;</w:t>
      </w:r>
    </w:p>
    <w:p w14:paraId="12F94A79" w14:textId="77777777" w:rsidR="003F189B" w:rsidRPr="003F189B" w:rsidRDefault="003F189B" w:rsidP="003F189B">
      <w:r w:rsidRPr="003F189B">
        <w:t>    &lt;/body&gt;</w:t>
      </w:r>
    </w:p>
    <w:p w14:paraId="00AAB963" w14:textId="77777777" w:rsidR="003F189B" w:rsidRDefault="003F189B" w:rsidP="003F189B">
      <w:r w:rsidRPr="003F189B">
        <w:t>&lt;/html&gt;</w:t>
      </w:r>
    </w:p>
    <w:p w14:paraId="5DE29F60" w14:textId="77777777" w:rsidR="002261C7" w:rsidRDefault="002261C7" w:rsidP="002261C7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3B9BAA57" w14:textId="2498FD3A" w:rsidR="002261C7" w:rsidRPr="003F189B" w:rsidRDefault="00B0562A" w:rsidP="003F189B">
      <w:r w:rsidRPr="00B0562A">
        <w:rPr>
          <w:noProof/>
        </w:rPr>
        <w:drawing>
          <wp:inline distT="0" distB="0" distL="0" distR="0" wp14:anchorId="5AB60A77" wp14:editId="1F80A079">
            <wp:extent cx="7696200" cy="2497455"/>
            <wp:effectExtent l="0" t="0" r="0" b="0"/>
            <wp:docPr id="1115949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2CC7" w14:textId="049D6927" w:rsidR="00711CC0" w:rsidRDefault="00711CC0"/>
    <w:p w14:paraId="25D7A003" w14:textId="77777777" w:rsidR="00711CC0" w:rsidRDefault="00711CC0">
      <w:r>
        <w:br w:type="page"/>
      </w:r>
    </w:p>
    <w:p w14:paraId="6B900D10" w14:textId="10679E95" w:rsidR="002D7D13" w:rsidRPr="00A24000" w:rsidRDefault="002D7D13" w:rsidP="002D7D13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3</w:t>
      </w:r>
      <w:r w:rsidR="00005DD9">
        <w:rPr>
          <w:b/>
          <w:bCs/>
          <w:sz w:val="28"/>
          <w:szCs w:val="28"/>
        </w:rPr>
        <w:t>3</w:t>
      </w:r>
    </w:p>
    <w:p w14:paraId="10521B0C" w14:textId="3DD6D1A0" w:rsidR="002D7D13" w:rsidRPr="00A24000" w:rsidRDefault="002D7D13" w:rsidP="002D7D1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>Title</w:t>
      </w:r>
      <w:r w:rsidR="002C239F">
        <w:rPr>
          <w:b/>
          <w:bCs/>
          <w:sz w:val="28"/>
          <w:szCs w:val="28"/>
        </w:rPr>
        <w:t>: Phone number link:</w:t>
      </w:r>
    </w:p>
    <w:p w14:paraId="6FA200E7" w14:textId="77777777" w:rsidR="00801F31" w:rsidRPr="00A24000" w:rsidRDefault="00801F31" w:rsidP="00801F31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71408B87" w14:textId="77777777" w:rsidR="003F189B" w:rsidRPr="003F189B" w:rsidRDefault="003F189B" w:rsidP="003F189B">
      <w:r w:rsidRPr="003F189B">
        <w:t>&lt;!DOCTYPE html&gt;</w:t>
      </w:r>
    </w:p>
    <w:p w14:paraId="54359E25" w14:textId="77777777" w:rsidR="003F189B" w:rsidRPr="003F189B" w:rsidRDefault="003F189B" w:rsidP="003F189B">
      <w:r w:rsidRPr="003F189B">
        <w:t>&lt;html&gt;</w:t>
      </w:r>
    </w:p>
    <w:p w14:paraId="2800E50F" w14:textId="77777777" w:rsidR="003F189B" w:rsidRPr="003F189B" w:rsidRDefault="003F189B" w:rsidP="003F189B">
      <w:r w:rsidRPr="003F189B">
        <w:t>    &lt;head&gt;</w:t>
      </w:r>
    </w:p>
    <w:p w14:paraId="45602E57" w14:textId="148C38A8" w:rsidR="003F189B" w:rsidRPr="003F189B" w:rsidRDefault="003F189B" w:rsidP="003F189B">
      <w:r w:rsidRPr="003F189B">
        <w:t>        &lt;title&gt;Call u</w:t>
      </w:r>
      <w:r w:rsidR="00B0562A">
        <w:t>s</w:t>
      </w:r>
      <w:r w:rsidRPr="003F189B">
        <w:t>&lt;/title&gt;</w:t>
      </w:r>
    </w:p>
    <w:p w14:paraId="15DE9ACC" w14:textId="77777777" w:rsidR="003F189B" w:rsidRPr="003F189B" w:rsidRDefault="003F189B" w:rsidP="003F189B">
      <w:r w:rsidRPr="003F189B">
        <w:t>    &lt;/head&gt;</w:t>
      </w:r>
    </w:p>
    <w:p w14:paraId="17E539C3" w14:textId="77777777" w:rsidR="003F189B" w:rsidRPr="003F189B" w:rsidRDefault="003F189B" w:rsidP="003F189B">
      <w:r w:rsidRPr="003F189B">
        <w:t>    &lt;body&gt;</w:t>
      </w:r>
    </w:p>
    <w:p w14:paraId="4FE5A36A" w14:textId="77777777" w:rsidR="003F189B" w:rsidRPr="003F189B" w:rsidRDefault="003F189B" w:rsidP="003F189B">
      <w:r w:rsidRPr="003F189B">
        <w:t>        &lt;h2&gt;Contact us&lt;/h2&gt;</w:t>
      </w:r>
    </w:p>
    <w:p w14:paraId="37BAEE7A" w14:textId="77777777" w:rsidR="003F189B" w:rsidRPr="003F189B" w:rsidRDefault="003F189B" w:rsidP="003F189B">
      <w:r w:rsidRPr="003F189B">
        <w:t>        &lt;p&gt;</w:t>
      </w:r>
    </w:p>
    <w:p w14:paraId="195B976A" w14:textId="77777777" w:rsidR="003F189B" w:rsidRPr="003F189B" w:rsidRDefault="003F189B" w:rsidP="003F189B">
      <w:r w:rsidRPr="003F189B">
        <w:t>            Click the link below to call us:</w:t>
      </w:r>
    </w:p>
    <w:p w14:paraId="69CC6FDB" w14:textId="77777777" w:rsidR="003F189B" w:rsidRPr="003F189B" w:rsidRDefault="003F189B" w:rsidP="003F189B">
      <w:r w:rsidRPr="003F189B">
        <w:t>        &lt;/p&gt;</w:t>
      </w:r>
    </w:p>
    <w:p w14:paraId="62EC2728" w14:textId="77777777" w:rsidR="003F189B" w:rsidRPr="003F189B" w:rsidRDefault="003F189B" w:rsidP="003F189B">
      <w:r w:rsidRPr="003F189B">
        <w:t>        &lt;a href="tel:9494163331"&gt; Call 123-456&lt;/a&gt;</w:t>
      </w:r>
    </w:p>
    <w:p w14:paraId="18A71A60" w14:textId="77777777" w:rsidR="003F189B" w:rsidRPr="003F189B" w:rsidRDefault="003F189B" w:rsidP="003F189B">
      <w:r w:rsidRPr="003F189B">
        <w:t>    &lt;/body&gt;</w:t>
      </w:r>
    </w:p>
    <w:p w14:paraId="5DAB9D7B" w14:textId="77777777" w:rsidR="003F189B" w:rsidRDefault="003F189B" w:rsidP="003F189B">
      <w:r w:rsidRPr="003F189B">
        <w:t>&lt;/html&gt;</w:t>
      </w:r>
    </w:p>
    <w:p w14:paraId="4F6A666C" w14:textId="77777777" w:rsidR="002C239F" w:rsidRDefault="002C239F" w:rsidP="002C239F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025D469B" w14:textId="77777777" w:rsidR="002C239F" w:rsidRPr="003F189B" w:rsidRDefault="002C239F" w:rsidP="003F189B"/>
    <w:p w14:paraId="5EFC001E" w14:textId="22FD3D6C" w:rsidR="003F189B" w:rsidRDefault="00172BA9">
      <w:r w:rsidRPr="00172BA9">
        <w:rPr>
          <w:noProof/>
        </w:rPr>
        <w:drawing>
          <wp:inline distT="0" distB="0" distL="0" distR="0" wp14:anchorId="1C14BFF5" wp14:editId="5AE063D5">
            <wp:extent cx="8863330" cy="3200400"/>
            <wp:effectExtent l="0" t="0" r="0" b="0"/>
            <wp:docPr id="1135043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C2F7" w14:textId="1B0ABF9E" w:rsidR="00C66792" w:rsidRPr="00D76949" w:rsidRDefault="003F189B" w:rsidP="00D76949">
      <w:r>
        <w:br w:type="page"/>
      </w:r>
    </w:p>
    <w:p w14:paraId="67A646CF" w14:textId="717AC1F7" w:rsidR="002D7D13" w:rsidRPr="00A24000" w:rsidRDefault="002D7D13" w:rsidP="00D76949">
      <w:pPr>
        <w:jc w:val="center"/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3</w:t>
      </w:r>
      <w:r w:rsidR="002C239F">
        <w:rPr>
          <w:b/>
          <w:bCs/>
          <w:sz w:val="28"/>
          <w:szCs w:val="28"/>
        </w:rPr>
        <w:t>4</w:t>
      </w:r>
    </w:p>
    <w:p w14:paraId="70F77067" w14:textId="3A247EA9" w:rsidR="002D7D13" w:rsidRPr="00A24000" w:rsidRDefault="002D7D13" w:rsidP="002D7D13">
      <w:pPr>
        <w:rPr>
          <w:b/>
          <w:bCs/>
          <w:sz w:val="28"/>
          <w:szCs w:val="28"/>
        </w:rPr>
      </w:pPr>
      <w:r w:rsidRPr="00A24000">
        <w:rPr>
          <w:b/>
          <w:bCs/>
          <w:sz w:val="28"/>
          <w:szCs w:val="28"/>
        </w:rPr>
        <w:t xml:space="preserve">Title: </w:t>
      </w:r>
      <w:r w:rsidR="00AA76E3">
        <w:rPr>
          <w:b/>
          <w:bCs/>
          <w:sz w:val="28"/>
          <w:szCs w:val="28"/>
        </w:rPr>
        <w:t>Section on the same page:</w:t>
      </w:r>
    </w:p>
    <w:p w14:paraId="4DA1F5F8" w14:textId="77777777" w:rsidR="00801F31" w:rsidRPr="00A24000" w:rsidRDefault="00801F31" w:rsidP="00801F31">
      <w:pPr>
        <w:rPr>
          <w:b/>
          <w:bCs/>
          <w:sz w:val="28"/>
          <w:szCs w:val="28"/>
          <w:u w:val="single"/>
        </w:rPr>
      </w:pPr>
      <w:r w:rsidRPr="00A24000">
        <w:rPr>
          <w:b/>
          <w:bCs/>
          <w:sz w:val="28"/>
          <w:szCs w:val="28"/>
          <w:u w:val="single"/>
        </w:rPr>
        <w:t>Source Code:</w:t>
      </w:r>
    </w:p>
    <w:p w14:paraId="21EED30B" w14:textId="77777777" w:rsidR="00740E73" w:rsidRPr="00740E73" w:rsidRDefault="00740E73" w:rsidP="00740E73">
      <w:r w:rsidRPr="00740E73">
        <w:t>&lt;!DOCTYPE html&gt;</w:t>
      </w:r>
    </w:p>
    <w:p w14:paraId="6222FEE6" w14:textId="77777777" w:rsidR="00740E73" w:rsidRPr="00740E73" w:rsidRDefault="00740E73" w:rsidP="00740E73">
      <w:r w:rsidRPr="00740E73">
        <w:t>&lt;html&gt;</w:t>
      </w:r>
    </w:p>
    <w:p w14:paraId="73999658" w14:textId="77777777" w:rsidR="00740E73" w:rsidRPr="00740E73" w:rsidRDefault="00740E73" w:rsidP="00740E73">
      <w:r w:rsidRPr="00740E73">
        <w:t>    &lt;head&gt;</w:t>
      </w:r>
    </w:p>
    <w:p w14:paraId="6629912C" w14:textId="77777777" w:rsidR="00740E73" w:rsidRPr="00740E73" w:rsidRDefault="00740E73" w:rsidP="00740E73">
      <w:r w:rsidRPr="00740E73">
        <w:t>        &lt;title&gt;Section Navigation &lt;/title&gt;</w:t>
      </w:r>
    </w:p>
    <w:p w14:paraId="63B331B4" w14:textId="77777777" w:rsidR="00740E73" w:rsidRPr="00740E73" w:rsidRDefault="00740E73" w:rsidP="00740E73">
      <w:r w:rsidRPr="00740E73">
        <w:t>    &lt;/head&gt;</w:t>
      </w:r>
    </w:p>
    <w:p w14:paraId="6C86B5BB" w14:textId="77777777" w:rsidR="00740E73" w:rsidRPr="00740E73" w:rsidRDefault="00740E73" w:rsidP="00740E73">
      <w:r w:rsidRPr="00740E73">
        <w:t>    &lt;body&gt;</w:t>
      </w:r>
    </w:p>
    <w:p w14:paraId="06F6C3FE" w14:textId="77777777" w:rsidR="00740E73" w:rsidRPr="00740E73" w:rsidRDefault="00740E73" w:rsidP="00740E73">
      <w:r w:rsidRPr="00740E73">
        <w:t>        &lt;h2&gt;Welcome to our website&lt;/h2&gt;</w:t>
      </w:r>
    </w:p>
    <w:p w14:paraId="43C9A0E5" w14:textId="77777777" w:rsidR="00740E73" w:rsidRPr="00740E73" w:rsidRDefault="00740E73" w:rsidP="00740E73">
      <w:r w:rsidRPr="00740E73">
        <w:t>        &lt;p&gt;Click the link below to go to section 1:&lt;/p&gt;</w:t>
      </w:r>
    </w:p>
    <w:p w14:paraId="292E3ED2" w14:textId="77777777" w:rsidR="00740E73" w:rsidRPr="00740E73" w:rsidRDefault="00740E73" w:rsidP="00740E73">
      <w:r w:rsidRPr="00740E73">
        <w:t>        &lt;a href="#section 1"&gt;Go to Section 1&lt;/a&gt;</w:t>
      </w:r>
    </w:p>
    <w:p w14:paraId="6E2CB8A8" w14:textId="58EB2333" w:rsidR="00740E73" w:rsidRPr="00740E73" w:rsidRDefault="00740E73" w:rsidP="00740E73">
      <w:r w:rsidRPr="00740E73">
        <w:t xml:space="preserve">        &lt;div style="height: 800px;"&gt;&lt;!--Added for </w:t>
      </w:r>
      <w:r w:rsidR="00690C16">
        <w:t>S</w:t>
      </w:r>
      <w:r w:rsidRPr="00740E73">
        <w:t>rolling effect--&gt;</w:t>
      </w:r>
    </w:p>
    <w:p w14:paraId="44B4F1FA" w14:textId="77777777" w:rsidR="00740E73" w:rsidRPr="00740E73" w:rsidRDefault="00740E73" w:rsidP="00740E73">
      <w:r w:rsidRPr="00740E73">
        <w:t>        &lt;p&gt;Scroll down to see the sections&lt;/p&gt;</w:t>
      </w:r>
    </w:p>
    <w:p w14:paraId="6CB3E1DA" w14:textId="77777777" w:rsidR="00740E73" w:rsidRPr="00740E73" w:rsidRDefault="00740E73" w:rsidP="00740E73">
      <w:r w:rsidRPr="00740E73">
        <w:t>        &lt;/div&gt;</w:t>
      </w:r>
    </w:p>
    <w:p w14:paraId="4BEC66D3" w14:textId="77777777" w:rsidR="00740E73" w:rsidRPr="00740E73" w:rsidRDefault="00740E73" w:rsidP="00740E73">
      <w:r w:rsidRPr="00740E73">
        <w:t>        &lt;h2 id="section 1"&gt;Section&lt;/h2&gt;</w:t>
      </w:r>
    </w:p>
    <w:p w14:paraId="47318598" w14:textId="4FB23FDB" w:rsidR="00740E73" w:rsidRPr="00740E73" w:rsidRDefault="00740E73" w:rsidP="00740E73">
      <w:r w:rsidRPr="00740E73">
        <w:t>        &lt;p&gt;This is se</w:t>
      </w:r>
      <w:r w:rsidR="00690C16">
        <w:t>c</w:t>
      </w:r>
      <w:r w:rsidRPr="00740E73">
        <w:t>tion 1. You Have jumped to this part of the page!&lt;/p&gt;</w:t>
      </w:r>
    </w:p>
    <w:p w14:paraId="51DEE2FF" w14:textId="77777777" w:rsidR="00740E73" w:rsidRPr="00740E73" w:rsidRDefault="00740E73" w:rsidP="00740E73">
      <w:r w:rsidRPr="00740E73">
        <w:t>        &lt;a href="#top"&gt;Go Back to Top &lt;/a&gt;</w:t>
      </w:r>
    </w:p>
    <w:p w14:paraId="6EB7351D" w14:textId="77777777" w:rsidR="00740E73" w:rsidRPr="00740E73" w:rsidRDefault="00740E73" w:rsidP="00740E73">
      <w:r w:rsidRPr="00740E73">
        <w:t>    &lt;/body&gt;</w:t>
      </w:r>
    </w:p>
    <w:p w14:paraId="057D89A2" w14:textId="77777777" w:rsidR="00740E73" w:rsidRDefault="00740E73" w:rsidP="00740E73">
      <w:r w:rsidRPr="00740E73">
        <w:t>&lt;/html&gt;</w:t>
      </w:r>
    </w:p>
    <w:p w14:paraId="33AE796E" w14:textId="77777777" w:rsidR="00AA76E3" w:rsidRDefault="00AA76E3" w:rsidP="00AA76E3">
      <w:pPr>
        <w:rPr>
          <w:b/>
          <w:bCs/>
          <w:sz w:val="24"/>
          <w:szCs w:val="24"/>
          <w:u w:val="single"/>
        </w:rPr>
      </w:pPr>
      <w:r w:rsidRPr="006723E9">
        <w:rPr>
          <w:b/>
          <w:bCs/>
          <w:sz w:val="24"/>
          <w:szCs w:val="24"/>
          <w:u w:val="single"/>
        </w:rPr>
        <w:t>Output:</w:t>
      </w:r>
    </w:p>
    <w:p w14:paraId="1D436A23" w14:textId="08119A70" w:rsidR="00740E73" w:rsidRPr="005A1DE1" w:rsidRDefault="00172BA9">
      <w:pPr>
        <w:rPr>
          <w:b/>
          <w:bCs/>
          <w:sz w:val="24"/>
          <w:szCs w:val="24"/>
          <w:u w:val="single"/>
        </w:rPr>
      </w:pPr>
      <w:r w:rsidRPr="00172BA9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0B58297" wp14:editId="3C689AB6">
            <wp:extent cx="7950200" cy="2187757"/>
            <wp:effectExtent l="0" t="0" r="0" b="3175"/>
            <wp:docPr id="2216076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8" cy="21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0BA0" w14:textId="37C42C1F" w:rsidR="00740E73" w:rsidRDefault="00690C16">
      <w:r w:rsidRPr="00690C16">
        <w:rPr>
          <w:noProof/>
        </w:rPr>
        <w:lastRenderedPageBreak/>
        <w:drawing>
          <wp:inline distT="0" distB="0" distL="0" distR="0" wp14:anchorId="4E6918DA" wp14:editId="3D20DB4A">
            <wp:extent cx="4614333" cy="2119028"/>
            <wp:effectExtent l="0" t="0" r="0" b="0"/>
            <wp:docPr id="11198978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797" cy="212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E73">
        <w:br w:type="page"/>
      </w:r>
    </w:p>
    <w:p w14:paraId="7D8D22FD" w14:textId="213C6FFD" w:rsidR="00BE5C58" w:rsidRPr="00D5001E" w:rsidRDefault="00BE5C58" w:rsidP="00BE5C5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D76949" w:rsidRPr="00D5001E">
        <w:rPr>
          <w:b/>
          <w:bCs/>
          <w:sz w:val="28"/>
          <w:szCs w:val="28"/>
        </w:rPr>
        <w:t>3</w:t>
      </w:r>
      <w:r w:rsidR="00D5001E">
        <w:rPr>
          <w:b/>
          <w:bCs/>
          <w:sz w:val="28"/>
          <w:szCs w:val="28"/>
        </w:rPr>
        <w:t>4</w:t>
      </w:r>
    </w:p>
    <w:p w14:paraId="3FA66B66" w14:textId="3DEA5B30" w:rsidR="00D76949" w:rsidRPr="00D5001E" w:rsidRDefault="00D76949" w:rsidP="00D7694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</w:t>
      </w:r>
      <w:r w:rsidR="00455A52" w:rsidRPr="00D5001E">
        <w:rPr>
          <w:b/>
          <w:bCs/>
          <w:sz w:val="28"/>
          <w:szCs w:val="28"/>
        </w:rPr>
        <w:t xml:space="preserve"> Design a web page by demonstrating the usage of Form </w:t>
      </w:r>
      <w:r w:rsidR="00D5001E" w:rsidRPr="00D5001E">
        <w:rPr>
          <w:b/>
          <w:bCs/>
          <w:sz w:val="28"/>
          <w:szCs w:val="28"/>
        </w:rPr>
        <w:t>Tag.</w:t>
      </w:r>
    </w:p>
    <w:p w14:paraId="73CCF4F8" w14:textId="0B243394" w:rsidR="00D5001E" w:rsidRPr="00D5001E" w:rsidRDefault="00D5001E" w:rsidP="00D5001E">
      <w:pPr>
        <w:tabs>
          <w:tab w:val="center" w:pos="4513"/>
        </w:tabs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E911284" w14:textId="72F008C3" w:rsidR="00E267F1" w:rsidRPr="00E267F1" w:rsidRDefault="00E267F1" w:rsidP="00E267F1">
      <w:r w:rsidRPr="00E267F1">
        <w:t>&lt;!DOCTYPE html&gt;</w:t>
      </w:r>
    </w:p>
    <w:p w14:paraId="7E803EAC" w14:textId="77777777" w:rsidR="00E267F1" w:rsidRPr="00E267F1" w:rsidRDefault="00E267F1" w:rsidP="00E267F1">
      <w:r w:rsidRPr="00E267F1">
        <w:t>&lt;html&gt;</w:t>
      </w:r>
    </w:p>
    <w:p w14:paraId="18F13BD5" w14:textId="77777777" w:rsidR="00E267F1" w:rsidRPr="00E267F1" w:rsidRDefault="00E267F1" w:rsidP="00E267F1">
      <w:r w:rsidRPr="00E267F1">
        <w:t>    &lt;head&gt;</w:t>
      </w:r>
    </w:p>
    <w:p w14:paraId="79910ADB" w14:textId="77777777" w:rsidR="00E267F1" w:rsidRPr="00E267F1" w:rsidRDefault="00E267F1" w:rsidP="00E267F1">
      <w:r w:rsidRPr="00E267F1">
        <w:t>        &lt;title&gt;</w:t>
      </w:r>
    </w:p>
    <w:p w14:paraId="4C5A6167" w14:textId="77777777" w:rsidR="00E267F1" w:rsidRPr="00E267F1" w:rsidRDefault="00E267F1" w:rsidP="00E267F1">
      <w:r w:rsidRPr="00E267F1">
        <w:t>            Simple forms</w:t>
      </w:r>
    </w:p>
    <w:p w14:paraId="42579159" w14:textId="77777777" w:rsidR="00E267F1" w:rsidRPr="00E267F1" w:rsidRDefault="00E267F1" w:rsidP="00E267F1">
      <w:r w:rsidRPr="00E267F1">
        <w:t>        &lt;/title&gt;</w:t>
      </w:r>
    </w:p>
    <w:p w14:paraId="346FD082" w14:textId="77777777" w:rsidR="00E267F1" w:rsidRPr="00E267F1" w:rsidRDefault="00E267F1" w:rsidP="00E267F1">
      <w:r w:rsidRPr="00E267F1">
        <w:t>    &lt;/head&gt;</w:t>
      </w:r>
    </w:p>
    <w:p w14:paraId="409EE883" w14:textId="77777777" w:rsidR="00E267F1" w:rsidRPr="00E267F1" w:rsidRDefault="00E267F1" w:rsidP="00E267F1">
      <w:r w:rsidRPr="00E267F1">
        <w:t>    &lt;body&gt;</w:t>
      </w:r>
    </w:p>
    <w:p w14:paraId="2B4AC8E6" w14:textId="77777777" w:rsidR="00E267F1" w:rsidRPr="00E267F1" w:rsidRDefault="00E267F1" w:rsidP="00E267F1">
      <w:r w:rsidRPr="00E267F1">
        <w:t>        &lt;form&gt;</w:t>
      </w:r>
    </w:p>
    <w:p w14:paraId="6F09FB30" w14:textId="77777777" w:rsidR="00E267F1" w:rsidRPr="00E267F1" w:rsidRDefault="00E267F1" w:rsidP="00E267F1">
      <w:r w:rsidRPr="00E267F1">
        <w:t>            Name:&lt;input type="text"&gt;&lt;br&gt;&lt;br&gt;</w:t>
      </w:r>
    </w:p>
    <w:p w14:paraId="6CF66642" w14:textId="77777777" w:rsidR="00E267F1" w:rsidRPr="00E267F1" w:rsidRDefault="00E267F1" w:rsidP="00E267F1">
      <w:r w:rsidRPr="00E267F1">
        <w:t>            Email:&lt;input type="text"&gt;&lt;br&gt;&lt;br&gt;</w:t>
      </w:r>
    </w:p>
    <w:p w14:paraId="43BDDBB3" w14:textId="77777777" w:rsidR="00E267F1" w:rsidRPr="00E267F1" w:rsidRDefault="00E267F1" w:rsidP="00E267F1">
      <w:r w:rsidRPr="00E267F1">
        <w:t>            &lt;input type="submit" value="Submit"&gt;</w:t>
      </w:r>
    </w:p>
    <w:p w14:paraId="65A24741" w14:textId="77777777" w:rsidR="00E267F1" w:rsidRPr="00E267F1" w:rsidRDefault="00E267F1" w:rsidP="00E267F1">
      <w:r w:rsidRPr="00E267F1">
        <w:t>        &lt;/form&gt;</w:t>
      </w:r>
    </w:p>
    <w:p w14:paraId="1D9471AA" w14:textId="77777777" w:rsidR="00E267F1" w:rsidRPr="00E267F1" w:rsidRDefault="00E267F1" w:rsidP="00E267F1">
      <w:r w:rsidRPr="00E267F1">
        <w:t>    &lt;/body&gt;</w:t>
      </w:r>
    </w:p>
    <w:p w14:paraId="62D9538F" w14:textId="77777777" w:rsidR="00E267F1" w:rsidRDefault="00E267F1" w:rsidP="00E267F1">
      <w:r w:rsidRPr="00E267F1">
        <w:t>&lt;/html&gt;</w:t>
      </w:r>
    </w:p>
    <w:p w14:paraId="274BA3EE" w14:textId="7CB66E27" w:rsidR="00D5001E" w:rsidRDefault="00D5001E" w:rsidP="00E267F1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32A5A46" w14:textId="5E33DFFA" w:rsidR="00D5001E" w:rsidRPr="00E267F1" w:rsidRDefault="0004339F" w:rsidP="00E267F1">
      <w:pPr>
        <w:rPr>
          <w:b/>
          <w:bCs/>
          <w:sz w:val="28"/>
          <w:szCs w:val="28"/>
          <w:u w:val="single"/>
        </w:rPr>
      </w:pPr>
      <w:r w:rsidRPr="0004339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7C0509D" wp14:editId="2DB86D2F">
            <wp:extent cx="5731510" cy="2193290"/>
            <wp:effectExtent l="0" t="0" r="2540" b="0"/>
            <wp:docPr id="166090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52FE" w14:textId="230AD8C1" w:rsidR="00740E73" w:rsidRPr="00D5001E" w:rsidRDefault="00740E73">
      <w:pPr>
        <w:rPr>
          <w:b/>
          <w:bCs/>
          <w:sz w:val="28"/>
          <w:szCs w:val="28"/>
        </w:rPr>
      </w:pPr>
    </w:p>
    <w:p w14:paraId="722A39FA" w14:textId="77777777" w:rsidR="00740E73" w:rsidRDefault="00740E73">
      <w:r>
        <w:br w:type="page"/>
      </w:r>
    </w:p>
    <w:p w14:paraId="06DB5A89" w14:textId="0777D489" w:rsidR="00D5001E" w:rsidRPr="00D5001E" w:rsidRDefault="00D5001E" w:rsidP="00D5001E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Project-3</w:t>
      </w:r>
      <w:r>
        <w:rPr>
          <w:b/>
          <w:bCs/>
          <w:sz w:val="28"/>
          <w:szCs w:val="28"/>
        </w:rPr>
        <w:t>5</w:t>
      </w:r>
    </w:p>
    <w:p w14:paraId="282CDBDD" w14:textId="77777777" w:rsidR="00D5001E" w:rsidRPr="00D5001E" w:rsidRDefault="00D5001E" w:rsidP="00D5001E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 Form Tag.</w:t>
      </w:r>
    </w:p>
    <w:p w14:paraId="5BFB7990" w14:textId="77777777" w:rsidR="00D5001E" w:rsidRP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D65730C" w14:textId="1721370B" w:rsidR="00207E80" w:rsidRPr="00207E80" w:rsidRDefault="00207E80" w:rsidP="00207E80">
      <w:r>
        <w:t>&lt;</w:t>
      </w:r>
      <w:r w:rsidRPr="00207E80">
        <w:t>!DOCTYPE html&gt;</w:t>
      </w:r>
    </w:p>
    <w:p w14:paraId="07FB3C0D" w14:textId="77777777" w:rsidR="00207E80" w:rsidRPr="00207E80" w:rsidRDefault="00207E80" w:rsidP="00207E80">
      <w:r w:rsidRPr="00207E80">
        <w:t>&lt;html&gt;</w:t>
      </w:r>
    </w:p>
    <w:p w14:paraId="4C3B6409" w14:textId="77777777" w:rsidR="00207E80" w:rsidRPr="00207E80" w:rsidRDefault="00207E80" w:rsidP="00207E80">
      <w:r w:rsidRPr="00207E80">
        <w:t>    &lt;head&gt;</w:t>
      </w:r>
    </w:p>
    <w:p w14:paraId="1D7998A5" w14:textId="77777777" w:rsidR="00207E80" w:rsidRPr="00207E80" w:rsidRDefault="00207E80" w:rsidP="00207E80">
      <w:r w:rsidRPr="00207E80">
        <w:t>        &lt;title&gt;Radio Button Examplle&lt;/title&gt;</w:t>
      </w:r>
    </w:p>
    <w:p w14:paraId="5CE1B094" w14:textId="77777777" w:rsidR="00207E80" w:rsidRPr="00207E80" w:rsidRDefault="00207E80" w:rsidP="00207E80">
      <w:r w:rsidRPr="00207E80">
        <w:t>    &lt;/head&gt;</w:t>
      </w:r>
    </w:p>
    <w:p w14:paraId="59401846" w14:textId="77777777" w:rsidR="00207E80" w:rsidRPr="00207E80" w:rsidRDefault="00207E80" w:rsidP="00207E80">
      <w:r w:rsidRPr="00207E80">
        <w:t>    &lt;body&gt;</w:t>
      </w:r>
    </w:p>
    <w:p w14:paraId="0AF00E99" w14:textId="77777777" w:rsidR="00207E80" w:rsidRPr="00207E80" w:rsidRDefault="00207E80" w:rsidP="00207E80">
      <w:r w:rsidRPr="00207E80">
        <w:t>        &lt;h2&gt;Selecct your gender&lt;/h2&gt;</w:t>
      </w:r>
    </w:p>
    <w:p w14:paraId="366CBCE7" w14:textId="77777777" w:rsidR="00207E80" w:rsidRPr="00207E80" w:rsidRDefault="00207E80" w:rsidP="00207E80">
      <w:r w:rsidRPr="00207E80">
        <w:t>        &lt;form&gt;</w:t>
      </w:r>
    </w:p>
    <w:p w14:paraId="0497C20A" w14:textId="77777777" w:rsidR="00207E80" w:rsidRPr="00207E80" w:rsidRDefault="00207E80" w:rsidP="00207E80">
      <w:r w:rsidRPr="00207E80">
        <w:t>            &lt;input type="radio" id="male" name="gender" value="male"&gt;</w:t>
      </w:r>
    </w:p>
    <w:p w14:paraId="4CFB9E1F" w14:textId="77777777" w:rsidR="00207E80" w:rsidRPr="00207E80" w:rsidRDefault="00207E80" w:rsidP="00207E80">
      <w:r w:rsidRPr="00207E80">
        <w:t>            &lt;label for="male"&gt;MALE&lt;/label&gt;&lt;br&gt;</w:t>
      </w:r>
    </w:p>
    <w:p w14:paraId="6BEDF6B5" w14:textId="77777777" w:rsidR="00207E80" w:rsidRPr="00207E80" w:rsidRDefault="00207E80" w:rsidP="00207E80">
      <w:r w:rsidRPr="00207E80">
        <w:t>            &lt;input type="radio" id="female" name="gender" value="female"&gt;</w:t>
      </w:r>
    </w:p>
    <w:p w14:paraId="231E69BA" w14:textId="77777777" w:rsidR="00207E80" w:rsidRPr="00207E80" w:rsidRDefault="00207E80" w:rsidP="00207E80">
      <w:r w:rsidRPr="00207E80">
        <w:t>            &lt;label for="female"&gt;FEMALE&lt;/label&gt;&lt;br&gt;</w:t>
      </w:r>
    </w:p>
    <w:p w14:paraId="60CAD4AB" w14:textId="77777777" w:rsidR="00207E80" w:rsidRPr="00207E80" w:rsidRDefault="00207E80" w:rsidP="00207E80">
      <w:r w:rsidRPr="00207E80">
        <w:t>            &lt;input type="radio" id="other" name="gender" value="other"&gt;</w:t>
      </w:r>
    </w:p>
    <w:p w14:paraId="2B670314" w14:textId="6B27D5C1" w:rsidR="00D5001E" w:rsidRDefault="00207E80" w:rsidP="00207E80">
      <w:r w:rsidRPr="00207E80">
        <w:t>            &lt;label for="other"&gt;OTHER&lt;/labe</w:t>
      </w:r>
      <w:r w:rsidR="0002414A">
        <w:t>l</w:t>
      </w:r>
      <w:r w:rsidR="00D5001E">
        <w:t>&gt;</w:t>
      </w:r>
    </w:p>
    <w:p w14:paraId="47AFE14B" w14:textId="31808B26" w:rsidR="00207E80" w:rsidRPr="00207E80" w:rsidRDefault="00207E80" w:rsidP="00207E80">
      <w:r w:rsidRPr="00207E80">
        <w:t>&lt;/form&gt;</w:t>
      </w:r>
    </w:p>
    <w:p w14:paraId="4162C374" w14:textId="77777777" w:rsidR="00207E80" w:rsidRPr="00207E80" w:rsidRDefault="00207E80" w:rsidP="00207E80">
      <w:r w:rsidRPr="00207E80">
        <w:t>    &lt;/body&gt;</w:t>
      </w:r>
    </w:p>
    <w:p w14:paraId="2C5B7C6C" w14:textId="77777777" w:rsidR="00207E80" w:rsidRDefault="00207E80" w:rsidP="00207E80">
      <w:r w:rsidRPr="00207E80">
        <w:t>&lt;/html&gt;</w:t>
      </w:r>
    </w:p>
    <w:p w14:paraId="6464B457" w14:textId="77777777" w:rsid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421275B" w14:textId="42FD0A6E" w:rsidR="0004339F" w:rsidRPr="00E267F1" w:rsidRDefault="0004339F" w:rsidP="00D5001E">
      <w:pPr>
        <w:rPr>
          <w:b/>
          <w:bCs/>
          <w:sz w:val="28"/>
          <w:szCs w:val="28"/>
          <w:u w:val="single"/>
        </w:rPr>
      </w:pPr>
      <w:r w:rsidRPr="0004339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70570BB" wp14:editId="6A2BBED2">
            <wp:extent cx="5731510" cy="2067560"/>
            <wp:effectExtent l="0" t="0" r="2540" b="8890"/>
            <wp:docPr id="1048675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F278" w14:textId="77777777" w:rsidR="00D5001E" w:rsidRPr="00207E80" w:rsidRDefault="00D5001E" w:rsidP="00207E80"/>
    <w:p w14:paraId="2E132A87" w14:textId="7B93CB04" w:rsidR="00D5001E" w:rsidRPr="00D5001E" w:rsidRDefault="00D20868" w:rsidP="008C6699">
      <w:pPr>
        <w:jc w:val="center"/>
        <w:rPr>
          <w:b/>
          <w:bCs/>
          <w:sz w:val="28"/>
          <w:szCs w:val="28"/>
        </w:rPr>
      </w:pPr>
      <w:r>
        <w:br w:type="page"/>
      </w:r>
      <w:r w:rsidR="008C6699" w:rsidRPr="008C6699">
        <w:rPr>
          <w:b/>
          <w:bCs/>
        </w:rPr>
        <w:lastRenderedPageBreak/>
        <w:t>P</w:t>
      </w:r>
      <w:r w:rsidR="00D5001E" w:rsidRPr="00D5001E">
        <w:rPr>
          <w:b/>
          <w:bCs/>
          <w:sz w:val="28"/>
          <w:szCs w:val="28"/>
        </w:rPr>
        <w:t>roject-3</w:t>
      </w:r>
      <w:r w:rsidR="00D5001E">
        <w:rPr>
          <w:b/>
          <w:bCs/>
          <w:sz w:val="28"/>
          <w:szCs w:val="28"/>
        </w:rPr>
        <w:t>6</w:t>
      </w:r>
    </w:p>
    <w:p w14:paraId="30533A09" w14:textId="77777777" w:rsidR="00D5001E" w:rsidRPr="00D5001E" w:rsidRDefault="00D5001E" w:rsidP="00D5001E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 Form Tag.</w:t>
      </w:r>
    </w:p>
    <w:p w14:paraId="03E63F91" w14:textId="77777777" w:rsidR="00D5001E" w:rsidRP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A7DB1AC" w14:textId="77777777" w:rsidR="00F875F0" w:rsidRPr="00F875F0" w:rsidRDefault="00F875F0" w:rsidP="00F875F0">
      <w:r w:rsidRPr="00F875F0">
        <w:t>&lt;!DOCTYPE html&gt;</w:t>
      </w:r>
    </w:p>
    <w:p w14:paraId="5315F7D0" w14:textId="77777777" w:rsidR="00F875F0" w:rsidRPr="00F875F0" w:rsidRDefault="00F875F0" w:rsidP="00F875F0">
      <w:r w:rsidRPr="00F875F0">
        <w:t>&lt;html&gt;</w:t>
      </w:r>
    </w:p>
    <w:p w14:paraId="0CD0C8B9" w14:textId="77777777" w:rsidR="00F875F0" w:rsidRPr="00F875F0" w:rsidRDefault="00F875F0" w:rsidP="00F875F0">
      <w:r w:rsidRPr="00F875F0">
        <w:t>    &lt;head&gt;</w:t>
      </w:r>
    </w:p>
    <w:p w14:paraId="40B112BC" w14:textId="77777777" w:rsidR="00F875F0" w:rsidRPr="00F875F0" w:rsidRDefault="00F875F0" w:rsidP="00F875F0">
      <w:r w:rsidRPr="00F875F0">
        <w:t>        &lt;title&gt;Check box example&lt;/title&gt;</w:t>
      </w:r>
    </w:p>
    <w:p w14:paraId="6428929B" w14:textId="77777777" w:rsidR="00F875F0" w:rsidRPr="00F875F0" w:rsidRDefault="00F875F0" w:rsidP="00F875F0">
      <w:r w:rsidRPr="00F875F0">
        <w:t>    &lt;/head&gt;</w:t>
      </w:r>
    </w:p>
    <w:p w14:paraId="038D3C1F" w14:textId="77777777" w:rsidR="00F875F0" w:rsidRPr="00F875F0" w:rsidRDefault="00F875F0" w:rsidP="00F875F0">
      <w:r w:rsidRPr="00F875F0">
        <w:t>    &lt;body&gt;</w:t>
      </w:r>
    </w:p>
    <w:p w14:paraId="5C4835BF" w14:textId="77777777" w:rsidR="00F875F0" w:rsidRPr="00F875F0" w:rsidRDefault="00F875F0" w:rsidP="00F875F0">
      <w:r w:rsidRPr="00F875F0">
        <w:t>        &lt;h2&gt;Selecct your skills&lt;/h2&gt;</w:t>
      </w:r>
    </w:p>
    <w:p w14:paraId="5942BAF9" w14:textId="77777777" w:rsidR="00F875F0" w:rsidRPr="00F875F0" w:rsidRDefault="00F875F0" w:rsidP="00F875F0">
      <w:r w:rsidRPr="00F875F0">
        <w:t>        &lt;form&gt;</w:t>
      </w:r>
    </w:p>
    <w:p w14:paraId="700BD372" w14:textId="77777777" w:rsidR="00F875F0" w:rsidRPr="00F875F0" w:rsidRDefault="00F875F0" w:rsidP="00F875F0">
      <w:r w:rsidRPr="00F875F0">
        <w:t>            &lt;input type="checkbox" id="html" name="skills" value="HTML"&gt;</w:t>
      </w:r>
    </w:p>
    <w:p w14:paraId="10BBB953" w14:textId="77777777" w:rsidR="00F875F0" w:rsidRPr="00F875F0" w:rsidRDefault="00F875F0" w:rsidP="00F875F0">
      <w:r w:rsidRPr="00F875F0">
        <w:t>            &lt;label for="html"&gt;HTML&lt;/label&gt;&lt;br&gt;</w:t>
      </w:r>
    </w:p>
    <w:p w14:paraId="0CC150D7" w14:textId="77777777" w:rsidR="00F875F0" w:rsidRPr="00F875F0" w:rsidRDefault="00F875F0" w:rsidP="00F875F0">
      <w:r w:rsidRPr="00F875F0">
        <w:t>            &lt;input type="checkbox" id="css" name="skills" value="CSS"&gt;</w:t>
      </w:r>
    </w:p>
    <w:p w14:paraId="6F46F79C" w14:textId="77777777" w:rsidR="00F875F0" w:rsidRPr="00F875F0" w:rsidRDefault="00F875F0" w:rsidP="00F875F0">
      <w:r w:rsidRPr="00F875F0">
        <w:t xml:space="preserve">             &lt;label for="css"&gt;CSS&lt;/label&gt;&lt;br&gt;         </w:t>
      </w:r>
    </w:p>
    <w:p w14:paraId="1095FBA9" w14:textId="77777777" w:rsidR="00F875F0" w:rsidRPr="00F875F0" w:rsidRDefault="00F875F0" w:rsidP="00F875F0"/>
    <w:p w14:paraId="64E429BB" w14:textId="77777777" w:rsidR="00F875F0" w:rsidRPr="00F875F0" w:rsidRDefault="00F875F0" w:rsidP="00F875F0">
      <w:r w:rsidRPr="00F875F0">
        <w:t>            &lt;input type="checkbox" id="js" name="skills" value=" javaScript"&gt;</w:t>
      </w:r>
    </w:p>
    <w:p w14:paraId="2021D2A3" w14:textId="77777777" w:rsidR="00F875F0" w:rsidRPr="00F875F0" w:rsidRDefault="00F875F0" w:rsidP="00F875F0">
      <w:r w:rsidRPr="00F875F0">
        <w:t>            &lt;label type="js"&gt;JavaScript&lt;/label&gt;</w:t>
      </w:r>
    </w:p>
    <w:p w14:paraId="4C9A79AD" w14:textId="77777777" w:rsidR="00F875F0" w:rsidRPr="00F875F0" w:rsidRDefault="00F875F0" w:rsidP="00F875F0">
      <w:r w:rsidRPr="00F875F0">
        <w:br/>
      </w:r>
    </w:p>
    <w:p w14:paraId="5D3AC01B" w14:textId="77777777" w:rsidR="00F875F0" w:rsidRPr="00F875F0" w:rsidRDefault="00F875F0" w:rsidP="00F875F0">
      <w:r w:rsidRPr="00F875F0">
        <w:t>        &lt;/form&gt;</w:t>
      </w:r>
    </w:p>
    <w:p w14:paraId="31E8B8FB" w14:textId="77777777" w:rsidR="00F875F0" w:rsidRPr="00F875F0" w:rsidRDefault="00F875F0" w:rsidP="00F875F0">
      <w:r w:rsidRPr="00F875F0">
        <w:t>    &lt;/body&gt;</w:t>
      </w:r>
    </w:p>
    <w:p w14:paraId="3F9AE200" w14:textId="77777777" w:rsidR="00F875F0" w:rsidRDefault="00F875F0" w:rsidP="00F875F0">
      <w:r w:rsidRPr="00F875F0">
        <w:t>&lt;/html&gt;</w:t>
      </w:r>
    </w:p>
    <w:p w14:paraId="3C8A049D" w14:textId="77777777" w:rsid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E18A4F1" w14:textId="2B4849AD" w:rsidR="0004339F" w:rsidRPr="00E267F1" w:rsidRDefault="00F85D83" w:rsidP="00D5001E">
      <w:pPr>
        <w:rPr>
          <w:b/>
          <w:bCs/>
          <w:sz w:val="28"/>
          <w:szCs w:val="28"/>
          <w:u w:val="single"/>
        </w:rPr>
      </w:pPr>
      <w:r w:rsidRPr="00F85D8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47A81F" wp14:editId="6F673C63">
            <wp:extent cx="5238750" cy="1841630"/>
            <wp:effectExtent l="0" t="0" r="0" b="6350"/>
            <wp:docPr id="1442850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94" cy="18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D314" w14:textId="4A5D0EF9" w:rsidR="00D20868" w:rsidRDefault="00D20868"/>
    <w:p w14:paraId="33215E6A" w14:textId="20C37A6A" w:rsidR="00D5001E" w:rsidRPr="00D5001E" w:rsidRDefault="00D5001E" w:rsidP="00D5001E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Project-3</w:t>
      </w:r>
      <w:r>
        <w:rPr>
          <w:b/>
          <w:bCs/>
          <w:sz w:val="28"/>
          <w:szCs w:val="28"/>
        </w:rPr>
        <w:t>7</w:t>
      </w:r>
    </w:p>
    <w:p w14:paraId="222FDFF4" w14:textId="77777777" w:rsidR="00D5001E" w:rsidRPr="00D5001E" w:rsidRDefault="00D5001E" w:rsidP="00D5001E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 Form Tag.</w:t>
      </w:r>
    </w:p>
    <w:p w14:paraId="21AF4625" w14:textId="77777777" w:rsidR="00D5001E" w:rsidRP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EE2D44A" w14:textId="77777777" w:rsidR="00F1343B" w:rsidRPr="00F1343B" w:rsidRDefault="00F1343B" w:rsidP="00F1343B">
      <w:r w:rsidRPr="00F1343B">
        <w:t>&lt;!DOCTYPE html&gt;</w:t>
      </w:r>
    </w:p>
    <w:p w14:paraId="7EF6ED9A" w14:textId="77777777" w:rsidR="00F1343B" w:rsidRPr="00F1343B" w:rsidRDefault="00F1343B" w:rsidP="00F1343B">
      <w:r w:rsidRPr="00F1343B">
        <w:t>&lt;html&gt;</w:t>
      </w:r>
    </w:p>
    <w:p w14:paraId="62061B2A" w14:textId="77777777" w:rsidR="00F1343B" w:rsidRPr="00F1343B" w:rsidRDefault="00F1343B" w:rsidP="00F1343B">
      <w:r w:rsidRPr="00F1343B">
        <w:t>    &lt;head&gt;</w:t>
      </w:r>
    </w:p>
    <w:p w14:paraId="1F4CFB98" w14:textId="77777777" w:rsidR="00F1343B" w:rsidRPr="00F1343B" w:rsidRDefault="00F1343B" w:rsidP="00F1343B">
      <w:r w:rsidRPr="00F1343B">
        <w:t>        &lt;title&gt;</w:t>
      </w:r>
    </w:p>
    <w:p w14:paraId="675CA7D2" w14:textId="77777777" w:rsidR="00F1343B" w:rsidRPr="00F1343B" w:rsidRDefault="00F1343B" w:rsidP="00F1343B">
      <w:r w:rsidRPr="00F1343B">
        <w:t>            Dropdown Example</w:t>
      </w:r>
    </w:p>
    <w:p w14:paraId="689F0691" w14:textId="77777777" w:rsidR="00F1343B" w:rsidRPr="00F1343B" w:rsidRDefault="00F1343B" w:rsidP="00F1343B">
      <w:r w:rsidRPr="00F1343B">
        <w:t>        &lt;/title&gt;</w:t>
      </w:r>
    </w:p>
    <w:p w14:paraId="37CBDC5E" w14:textId="77777777" w:rsidR="00F1343B" w:rsidRPr="00F1343B" w:rsidRDefault="00F1343B" w:rsidP="00F1343B">
      <w:r w:rsidRPr="00F1343B">
        <w:t>    &lt;/head&gt;</w:t>
      </w:r>
    </w:p>
    <w:p w14:paraId="22D1C702" w14:textId="77777777" w:rsidR="00F1343B" w:rsidRPr="00F1343B" w:rsidRDefault="00F1343B" w:rsidP="00F1343B">
      <w:r w:rsidRPr="00F1343B">
        <w:t>    &lt;body&gt;</w:t>
      </w:r>
    </w:p>
    <w:p w14:paraId="64CC6ECB" w14:textId="77777777" w:rsidR="00F1343B" w:rsidRPr="00F1343B" w:rsidRDefault="00F1343B" w:rsidP="00F1343B">
      <w:r w:rsidRPr="00F1343B">
        <w:t>        &lt;h2&gt;Select Your City&lt;/h2&gt;</w:t>
      </w:r>
    </w:p>
    <w:p w14:paraId="11C33E23" w14:textId="77777777" w:rsidR="00F1343B" w:rsidRPr="00F1343B" w:rsidRDefault="00F1343B" w:rsidP="00F1343B">
      <w:r w:rsidRPr="00F1343B">
        <w:t xml:space="preserve">        </w:t>
      </w:r>
    </w:p>
    <w:p w14:paraId="0A3376C5" w14:textId="77777777" w:rsidR="00F1343B" w:rsidRPr="00F1343B" w:rsidRDefault="00F1343B" w:rsidP="00F1343B">
      <w:r w:rsidRPr="00F1343B">
        <w:t>        &lt;form&gt;</w:t>
      </w:r>
    </w:p>
    <w:p w14:paraId="736023ED" w14:textId="77777777" w:rsidR="00F1343B" w:rsidRPr="00F1343B" w:rsidRDefault="00F1343B" w:rsidP="00F1343B">
      <w:r w:rsidRPr="00F1343B">
        <w:t>            &lt;label for="city"&gt;CITY:&lt;/label&gt;</w:t>
      </w:r>
    </w:p>
    <w:p w14:paraId="4A4F3C6C" w14:textId="77777777" w:rsidR="00F1343B" w:rsidRPr="00F1343B" w:rsidRDefault="00F1343B" w:rsidP="00F1343B">
      <w:r w:rsidRPr="00F1343B">
        <w:t>            &lt;select id="city" name="city"&gt;</w:t>
      </w:r>
    </w:p>
    <w:p w14:paraId="5CCDE8DA" w14:textId="77777777" w:rsidR="00F1343B" w:rsidRPr="00F1343B" w:rsidRDefault="00F1343B" w:rsidP="00F1343B">
      <w:r w:rsidRPr="00F1343B">
        <w:t>                &lt;option value="VIzag"&gt;VIZAG&lt;/option&gt;</w:t>
      </w:r>
    </w:p>
    <w:p w14:paraId="626AE96E" w14:textId="77777777" w:rsidR="00F1343B" w:rsidRPr="00F1343B" w:rsidRDefault="00F1343B" w:rsidP="00F1343B">
      <w:r w:rsidRPr="00F1343B">
        <w:t>                &lt;option value="Hyderabad"&gt;HYDERABAD&lt;/option&gt;</w:t>
      </w:r>
    </w:p>
    <w:p w14:paraId="3A8A12ED" w14:textId="77777777" w:rsidR="00F1343B" w:rsidRPr="00F1343B" w:rsidRDefault="00F1343B" w:rsidP="00F1343B">
      <w:r w:rsidRPr="00F1343B">
        <w:t>                &lt;option value="Srikakulam"&gt;SRIKAKULAM&lt;/option&gt;</w:t>
      </w:r>
    </w:p>
    <w:p w14:paraId="5E04F280" w14:textId="337E4BC4" w:rsidR="00F1343B" w:rsidRPr="00F1343B" w:rsidRDefault="00F1343B" w:rsidP="00F1343B">
      <w:r w:rsidRPr="00F1343B">
        <w:t xml:space="preserve">                &lt;option </w:t>
      </w:r>
      <w:r w:rsidR="00010388" w:rsidRPr="00F1343B">
        <w:t>value</w:t>
      </w:r>
      <w:r w:rsidRPr="00F1343B">
        <w:t>="Tirupati"&gt;TIRUPATI&lt;/option&gt;</w:t>
      </w:r>
    </w:p>
    <w:p w14:paraId="7ED8019F" w14:textId="77777777" w:rsidR="00F1343B" w:rsidRPr="00F1343B" w:rsidRDefault="00F1343B" w:rsidP="00F1343B">
      <w:r w:rsidRPr="00F1343B">
        <w:t>            &lt;/select&gt;</w:t>
      </w:r>
    </w:p>
    <w:p w14:paraId="3FC32AE5" w14:textId="77777777" w:rsidR="00F1343B" w:rsidRPr="00F1343B" w:rsidRDefault="00F1343B" w:rsidP="00F1343B">
      <w:r w:rsidRPr="00F1343B">
        <w:t>        &lt;/form&gt;</w:t>
      </w:r>
    </w:p>
    <w:p w14:paraId="3D517007" w14:textId="77777777" w:rsidR="00F1343B" w:rsidRPr="00F1343B" w:rsidRDefault="00F1343B" w:rsidP="00F1343B">
      <w:r w:rsidRPr="00F1343B">
        <w:t>    &lt;/body&gt;</w:t>
      </w:r>
    </w:p>
    <w:p w14:paraId="78439867" w14:textId="77777777" w:rsidR="00F1343B" w:rsidRDefault="00F1343B" w:rsidP="00F1343B">
      <w:r w:rsidRPr="00F1343B">
        <w:t>&lt;/html&gt;</w:t>
      </w:r>
    </w:p>
    <w:p w14:paraId="7BCEF727" w14:textId="77777777" w:rsidR="00D5001E" w:rsidRPr="00E267F1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6B729E4" w14:textId="2E67F068" w:rsidR="00D5001E" w:rsidRPr="00F1343B" w:rsidRDefault="00F85D83" w:rsidP="00F1343B">
      <w:r w:rsidRPr="00F85D83">
        <w:rPr>
          <w:noProof/>
        </w:rPr>
        <w:lastRenderedPageBreak/>
        <w:drawing>
          <wp:inline distT="0" distB="0" distL="0" distR="0" wp14:anchorId="1545291C" wp14:editId="6C7D2AF6">
            <wp:extent cx="4705350" cy="2634182"/>
            <wp:effectExtent l="0" t="0" r="0" b="0"/>
            <wp:docPr id="235455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811" cy="26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621C" w14:textId="50A2298D" w:rsidR="00D20868" w:rsidRDefault="00D20868"/>
    <w:p w14:paraId="7820E1DB" w14:textId="77777777" w:rsidR="00D20868" w:rsidRDefault="00D20868">
      <w:r>
        <w:br w:type="page"/>
      </w:r>
    </w:p>
    <w:p w14:paraId="5C22BD40" w14:textId="454AA8AE" w:rsidR="00D5001E" w:rsidRPr="00D5001E" w:rsidRDefault="00D5001E" w:rsidP="00D5001E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Project-3</w:t>
      </w:r>
      <w:r>
        <w:rPr>
          <w:b/>
          <w:bCs/>
          <w:sz w:val="28"/>
          <w:szCs w:val="28"/>
        </w:rPr>
        <w:t>8</w:t>
      </w:r>
    </w:p>
    <w:p w14:paraId="3BC328DA" w14:textId="77777777" w:rsidR="00D5001E" w:rsidRPr="00D5001E" w:rsidRDefault="00D5001E" w:rsidP="00D5001E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 Form Tag.</w:t>
      </w:r>
    </w:p>
    <w:p w14:paraId="4902FC8D" w14:textId="77777777" w:rsidR="00D5001E" w:rsidRP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7CE5884" w14:textId="77777777" w:rsidR="00F1343B" w:rsidRPr="00F1343B" w:rsidRDefault="00F1343B" w:rsidP="00F1343B">
      <w:r w:rsidRPr="00F1343B">
        <w:t>&lt;!DOCTYPE html&gt;</w:t>
      </w:r>
    </w:p>
    <w:p w14:paraId="4226A688" w14:textId="77777777" w:rsidR="00F1343B" w:rsidRPr="00F1343B" w:rsidRDefault="00F1343B" w:rsidP="00F1343B">
      <w:r w:rsidRPr="00F1343B">
        <w:t>&lt;html&gt;</w:t>
      </w:r>
    </w:p>
    <w:p w14:paraId="5FCF7C81" w14:textId="77777777" w:rsidR="00F1343B" w:rsidRPr="00F1343B" w:rsidRDefault="00F1343B" w:rsidP="00F1343B">
      <w:r w:rsidRPr="00F1343B">
        <w:t>    &lt;head&gt;</w:t>
      </w:r>
    </w:p>
    <w:p w14:paraId="35E85D8B" w14:textId="77777777" w:rsidR="00F1343B" w:rsidRPr="00F1343B" w:rsidRDefault="00F1343B" w:rsidP="00F1343B">
      <w:r w:rsidRPr="00F1343B">
        <w:t>        &lt;title&gt;Textarea Example&lt;/title&gt;</w:t>
      </w:r>
    </w:p>
    <w:p w14:paraId="2E5980ED" w14:textId="77777777" w:rsidR="00F1343B" w:rsidRPr="00F1343B" w:rsidRDefault="00F1343B" w:rsidP="00F1343B">
      <w:r w:rsidRPr="00F1343B">
        <w:t>    &lt;/head&gt;</w:t>
      </w:r>
    </w:p>
    <w:p w14:paraId="3AB3DF5C" w14:textId="77777777" w:rsidR="00F1343B" w:rsidRPr="00F1343B" w:rsidRDefault="00F1343B" w:rsidP="00F1343B">
      <w:r w:rsidRPr="00F1343B">
        <w:t>    &lt;body&gt;</w:t>
      </w:r>
    </w:p>
    <w:p w14:paraId="218CAF68" w14:textId="5AA8BA9A" w:rsidR="00F1343B" w:rsidRPr="00F1343B" w:rsidRDefault="00F1343B" w:rsidP="00F1343B">
      <w:r w:rsidRPr="00F1343B">
        <w:t xml:space="preserve">        &lt;h2&gt;Leave a </w:t>
      </w:r>
      <w:r w:rsidR="00010388" w:rsidRPr="00F1343B">
        <w:t>Comment</w:t>
      </w:r>
      <w:r w:rsidRPr="00F1343B">
        <w:t>&lt;/h2&gt;</w:t>
      </w:r>
    </w:p>
    <w:p w14:paraId="2D31DA3C" w14:textId="77777777" w:rsidR="00F1343B" w:rsidRPr="00F1343B" w:rsidRDefault="00F1343B" w:rsidP="00F1343B">
      <w:r w:rsidRPr="00F1343B">
        <w:t>        &lt;form&gt;</w:t>
      </w:r>
    </w:p>
    <w:p w14:paraId="6C8E0523" w14:textId="77777777" w:rsidR="00F1343B" w:rsidRPr="00F1343B" w:rsidRDefault="00F1343B" w:rsidP="00F1343B">
      <w:r w:rsidRPr="00F1343B">
        <w:t>            &lt;label for="comment"&gt;Your Comment&lt;/label&gt;&lt;br&gt;</w:t>
      </w:r>
    </w:p>
    <w:p w14:paraId="1F680BA6" w14:textId="77777777" w:rsidR="00F1343B" w:rsidRPr="00F1343B" w:rsidRDefault="00F1343B" w:rsidP="00F1343B">
      <w:r w:rsidRPr="00F1343B">
        <w:t>            &lt;textarea id="comment" name="comment" rows="5" cols="30"&gt;&lt;/textarea&gt;</w:t>
      </w:r>
    </w:p>
    <w:p w14:paraId="7593A390" w14:textId="77777777" w:rsidR="00F1343B" w:rsidRPr="00F1343B" w:rsidRDefault="00F1343B" w:rsidP="00F1343B">
      <w:r w:rsidRPr="00F1343B">
        <w:t>        &lt;/form&gt;</w:t>
      </w:r>
    </w:p>
    <w:p w14:paraId="3BF6B75C" w14:textId="77777777" w:rsidR="00F1343B" w:rsidRPr="00F1343B" w:rsidRDefault="00F1343B" w:rsidP="00F1343B">
      <w:r w:rsidRPr="00F1343B">
        <w:t>    &lt;/body&gt;</w:t>
      </w:r>
    </w:p>
    <w:p w14:paraId="02E51B91" w14:textId="77777777" w:rsidR="00F1343B" w:rsidRDefault="00F1343B" w:rsidP="00F1343B">
      <w:r w:rsidRPr="00F1343B">
        <w:t>&lt;/html&gt;</w:t>
      </w:r>
    </w:p>
    <w:p w14:paraId="5564882E" w14:textId="489FBEEE" w:rsidR="00D5001E" w:rsidRPr="00E267F1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  <w:r w:rsidR="00B47F97" w:rsidRPr="00B47F9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B47F97" w:rsidRPr="00B47F9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049B26D" wp14:editId="510DF791">
            <wp:extent cx="5731510" cy="3549650"/>
            <wp:effectExtent l="0" t="0" r="2540" b="0"/>
            <wp:docPr id="620439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B79C" w14:textId="77777777" w:rsidR="00D5001E" w:rsidRPr="00F1343B" w:rsidRDefault="00D5001E" w:rsidP="00F1343B"/>
    <w:p w14:paraId="03759357" w14:textId="1A3B6086" w:rsidR="00D20868" w:rsidRDefault="00D20868"/>
    <w:p w14:paraId="72F2B065" w14:textId="6F144D55" w:rsidR="00D20868" w:rsidRDefault="00D20868"/>
    <w:p w14:paraId="129F8065" w14:textId="1F8AA86E" w:rsidR="00D5001E" w:rsidRPr="00D5001E" w:rsidRDefault="00D5001E" w:rsidP="00D5001E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Project-3</w:t>
      </w:r>
      <w:r>
        <w:rPr>
          <w:b/>
          <w:bCs/>
          <w:sz w:val="28"/>
          <w:szCs w:val="28"/>
        </w:rPr>
        <w:t>9</w:t>
      </w:r>
    </w:p>
    <w:p w14:paraId="0C0D6DFF" w14:textId="77777777" w:rsidR="00D5001E" w:rsidRPr="00D5001E" w:rsidRDefault="00D5001E" w:rsidP="00D5001E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 Form Tag.</w:t>
      </w:r>
    </w:p>
    <w:p w14:paraId="7A41982A" w14:textId="77777777" w:rsidR="00D5001E" w:rsidRPr="00D5001E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021C09E" w14:textId="77777777" w:rsidR="0023618B" w:rsidRPr="0023618B" w:rsidRDefault="0023618B" w:rsidP="0023618B">
      <w:r w:rsidRPr="0023618B">
        <w:t>&lt;!DOCTYPE html&gt;</w:t>
      </w:r>
    </w:p>
    <w:p w14:paraId="09E76690" w14:textId="77777777" w:rsidR="0023618B" w:rsidRPr="0023618B" w:rsidRDefault="0023618B" w:rsidP="0023618B">
      <w:r w:rsidRPr="0023618B">
        <w:t>&lt;html&gt;</w:t>
      </w:r>
    </w:p>
    <w:p w14:paraId="0D564AC7" w14:textId="77777777" w:rsidR="0023618B" w:rsidRPr="0023618B" w:rsidRDefault="0023618B" w:rsidP="0023618B">
      <w:r w:rsidRPr="0023618B">
        <w:t>    &lt;head&gt;</w:t>
      </w:r>
    </w:p>
    <w:p w14:paraId="427F6B11" w14:textId="77777777" w:rsidR="0023618B" w:rsidRPr="0023618B" w:rsidRDefault="0023618B" w:rsidP="0023618B">
      <w:r w:rsidRPr="0023618B">
        <w:t>        &lt;title&gt;Button Example&lt;/title&gt;</w:t>
      </w:r>
    </w:p>
    <w:p w14:paraId="2D3B3C8D" w14:textId="77777777" w:rsidR="0023618B" w:rsidRPr="0023618B" w:rsidRDefault="0023618B" w:rsidP="0023618B">
      <w:r w:rsidRPr="0023618B">
        <w:t>    &lt;/head&gt;</w:t>
      </w:r>
    </w:p>
    <w:p w14:paraId="548EAABD" w14:textId="77777777" w:rsidR="0023618B" w:rsidRPr="0023618B" w:rsidRDefault="0023618B" w:rsidP="0023618B">
      <w:r w:rsidRPr="0023618B">
        <w:t>    &lt;body&gt;</w:t>
      </w:r>
    </w:p>
    <w:p w14:paraId="0038F360" w14:textId="55F2287F" w:rsidR="0023618B" w:rsidRPr="0023618B" w:rsidRDefault="0023618B" w:rsidP="0023618B">
      <w:r w:rsidRPr="0023618B">
        <w:t>        &lt;h2&gt;</w:t>
      </w:r>
      <w:r w:rsidR="00010388" w:rsidRPr="0023618B">
        <w:t>Click</w:t>
      </w:r>
      <w:r w:rsidRPr="0023618B">
        <w:t xml:space="preserve"> a Button&lt;/h2&gt;</w:t>
      </w:r>
    </w:p>
    <w:p w14:paraId="23DD4DC5" w14:textId="77777777" w:rsidR="0023618B" w:rsidRPr="0023618B" w:rsidRDefault="0023618B" w:rsidP="0023618B">
      <w:r w:rsidRPr="0023618B">
        <w:t>        &lt;form&gt;</w:t>
      </w:r>
    </w:p>
    <w:p w14:paraId="7BFD3244" w14:textId="77777777" w:rsidR="0023618B" w:rsidRPr="0023618B" w:rsidRDefault="0023618B" w:rsidP="0023618B">
      <w:r w:rsidRPr="0023618B">
        <w:t>            &lt;button type="submit"&gt;Submit&lt;/button&gt;</w:t>
      </w:r>
    </w:p>
    <w:p w14:paraId="3B7E4FAB" w14:textId="77777777" w:rsidR="0023618B" w:rsidRPr="0023618B" w:rsidRDefault="0023618B" w:rsidP="0023618B">
      <w:r w:rsidRPr="0023618B">
        <w:t>            &lt;button type="reset"&gt;Reset&lt;/button&gt;</w:t>
      </w:r>
    </w:p>
    <w:p w14:paraId="77C31B6C" w14:textId="77777777" w:rsidR="0023618B" w:rsidRPr="0023618B" w:rsidRDefault="0023618B" w:rsidP="0023618B">
      <w:r w:rsidRPr="0023618B">
        <w:t>            &lt;button type="button" onclick="alert&lt;you clicked me!)"&gt;Click Me&lt;/button&gt;</w:t>
      </w:r>
    </w:p>
    <w:p w14:paraId="1300094E" w14:textId="77777777" w:rsidR="0023618B" w:rsidRPr="0023618B" w:rsidRDefault="0023618B" w:rsidP="0023618B">
      <w:r w:rsidRPr="0023618B">
        <w:t>        &lt;/form&gt;</w:t>
      </w:r>
    </w:p>
    <w:p w14:paraId="47ADB38C" w14:textId="484C955F" w:rsidR="00D5001E" w:rsidRPr="0023618B" w:rsidRDefault="0023618B" w:rsidP="0023618B">
      <w:r w:rsidRPr="0023618B">
        <w:t>    &lt;/body&gt;</w:t>
      </w:r>
    </w:p>
    <w:p w14:paraId="3B1DFCF5" w14:textId="77777777" w:rsidR="0023618B" w:rsidRDefault="0023618B" w:rsidP="0023618B">
      <w:r w:rsidRPr="0023618B">
        <w:t>&lt;/html&gt;</w:t>
      </w:r>
    </w:p>
    <w:p w14:paraId="4144C035" w14:textId="6E05C78A" w:rsidR="00D5001E" w:rsidRPr="00E267F1" w:rsidRDefault="00D5001E" w:rsidP="00D5001E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  <w:r w:rsidR="008C6699" w:rsidRPr="008C669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8C6699" w:rsidRPr="008C669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7F034E5" wp14:editId="6995129C">
            <wp:extent cx="5731510" cy="1998980"/>
            <wp:effectExtent l="0" t="0" r="2540" b="1270"/>
            <wp:docPr id="14598448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F988" w14:textId="77777777" w:rsidR="00D5001E" w:rsidRPr="0023618B" w:rsidRDefault="00D5001E" w:rsidP="0023618B"/>
    <w:p w14:paraId="4C3439F1" w14:textId="77777777" w:rsidR="00D20868" w:rsidRDefault="00D20868">
      <w:r>
        <w:br w:type="page"/>
      </w:r>
    </w:p>
    <w:p w14:paraId="645E3768" w14:textId="610D6A3D" w:rsidR="00F818A8" w:rsidRPr="00D5001E" w:rsidRDefault="00F818A8" w:rsidP="00F818A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A37082">
        <w:rPr>
          <w:b/>
          <w:bCs/>
          <w:sz w:val="28"/>
          <w:szCs w:val="28"/>
        </w:rPr>
        <w:t>40</w:t>
      </w:r>
    </w:p>
    <w:p w14:paraId="0D808320" w14:textId="057866F5" w:rsidR="00F818A8" w:rsidRPr="00D5001E" w:rsidRDefault="00F818A8" w:rsidP="00F818A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150431">
        <w:rPr>
          <w:b/>
          <w:bCs/>
          <w:sz w:val="28"/>
          <w:szCs w:val="28"/>
        </w:rPr>
        <w:t>&lt;sup&gt;</w:t>
      </w:r>
      <w:r w:rsidRPr="00D5001E">
        <w:rPr>
          <w:b/>
          <w:bCs/>
          <w:sz w:val="28"/>
          <w:szCs w:val="28"/>
        </w:rPr>
        <w:t xml:space="preserve"> Tag.</w:t>
      </w:r>
    </w:p>
    <w:p w14:paraId="16331D26" w14:textId="77777777" w:rsidR="00F818A8" w:rsidRPr="00D5001E" w:rsidRDefault="00F818A8" w:rsidP="00F818A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FDB09B7" w14:textId="77777777" w:rsidR="008D64D3" w:rsidRPr="008D64D3" w:rsidRDefault="008D64D3" w:rsidP="008D64D3">
      <w:r w:rsidRPr="008D64D3">
        <w:t>&lt;!DOCTYPE html&gt;</w:t>
      </w:r>
    </w:p>
    <w:p w14:paraId="4110B009" w14:textId="77777777" w:rsidR="008D64D3" w:rsidRPr="008D64D3" w:rsidRDefault="008D64D3" w:rsidP="008D64D3">
      <w:r w:rsidRPr="008D64D3">
        <w:t>&lt;html&gt;</w:t>
      </w:r>
    </w:p>
    <w:p w14:paraId="383E1B2B" w14:textId="77777777" w:rsidR="008D64D3" w:rsidRPr="008D64D3" w:rsidRDefault="008D64D3" w:rsidP="008D64D3">
      <w:r w:rsidRPr="008D64D3">
        <w:t>    &lt;head&gt;</w:t>
      </w:r>
    </w:p>
    <w:p w14:paraId="41A5088D" w14:textId="4C776640" w:rsidR="008D64D3" w:rsidRPr="008D64D3" w:rsidRDefault="008D64D3" w:rsidP="008D64D3">
      <w:r w:rsidRPr="008D64D3">
        <w:t>        &lt;title&gt;</w:t>
      </w:r>
      <w:r w:rsidR="00010388" w:rsidRPr="008D64D3">
        <w:t>Superscript</w:t>
      </w:r>
      <w:r w:rsidRPr="008D64D3">
        <w:t xml:space="preserve"> Example&lt;/title&gt;</w:t>
      </w:r>
    </w:p>
    <w:p w14:paraId="7345F172" w14:textId="77777777" w:rsidR="008D64D3" w:rsidRPr="008D64D3" w:rsidRDefault="008D64D3" w:rsidP="008D64D3">
      <w:r w:rsidRPr="008D64D3">
        <w:t>    &lt;/head&gt;</w:t>
      </w:r>
    </w:p>
    <w:p w14:paraId="5D4C95A7" w14:textId="77777777" w:rsidR="008D64D3" w:rsidRPr="008D64D3" w:rsidRDefault="008D64D3" w:rsidP="008D64D3">
      <w:r w:rsidRPr="008D64D3">
        <w:t>    &lt;body&gt;</w:t>
      </w:r>
    </w:p>
    <w:p w14:paraId="5E160F98" w14:textId="77777777" w:rsidR="008D64D3" w:rsidRPr="008D64D3" w:rsidRDefault="008D64D3" w:rsidP="008D64D3">
      <w:r w:rsidRPr="008D64D3">
        <w:t>        &lt;h2&gt;Using the sup tag&lt;/h2&gt;</w:t>
      </w:r>
    </w:p>
    <w:p w14:paraId="0F611197" w14:textId="77777777" w:rsidR="008D64D3" w:rsidRPr="008D64D3" w:rsidRDefault="008D64D3" w:rsidP="008D64D3">
      <w:r w:rsidRPr="008D64D3">
        <w:t>        &lt;p&gt;The area of square is 25cm &lt;sup&gt;2&lt;/sup&gt;.&lt;/p&gt;</w:t>
      </w:r>
    </w:p>
    <w:p w14:paraId="19EC7964" w14:textId="77777777" w:rsidR="008D64D3" w:rsidRPr="008D64D3" w:rsidRDefault="008D64D3" w:rsidP="008D64D3">
      <w:r w:rsidRPr="008D64D3">
        <w:t>    &lt;/body&gt;</w:t>
      </w:r>
    </w:p>
    <w:p w14:paraId="03EBF5DE" w14:textId="77777777" w:rsidR="00285463" w:rsidRDefault="008D64D3" w:rsidP="008D64D3">
      <w:pPr>
        <w:rPr>
          <w:b/>
          <w:bCs/>
          <w:sz w:val="28"/>
          <w:szCs w:val="28"/>
          <w:u w:val="single"/>
        </w:rPr>
      </w:pPr>
      <w:r w:rsidRPr="008D64D3">
        <w:t>&lt;/html&gt;</w:t>
      </w:r>
      <w:r w:rsidR="00285463" w:rsidRPr="00285463">
        <w:rPr>
          <w:b/>
          <w:bCs/>
          <w:sz w:val="28"/>
          <w:szCs w:val="28"/>
          <w:u w:val="single"/>
        </w:rPr>
        <w:t xml:space="preserve"> </w:t>
      </w:r>
    </w:p>
    <w:p w14:paraId="1FF9B943" w14:textId="02C8FDFC" w:rsidR="008D64D3" w:rsidRDefault="00285463" w:rsidP="008D64D3">
      <w:pPr>
        <w:rPr>
          <w:b/>
          <w:bCs/>
          <w:noProof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  <w:r w:rsidR="008753A4" w:rsidRPr="008753A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4D689197" w14:textId="47425D5B" w:rsidR="008753A4" w:rsidRPr="008D64D3" w:rsidRDefault="008753A4" w:rsidP="008D64D3">
      <w:r w:rsidRPr="008753A4">
        <w:rPr>
          <w:noProof/>
        </w:rPr>
        <w:drawing>
          <wp:inline distT="0" distB="0" distL="0" distR="0" wp14:anchorId="6CB73464" wp14:editId="21DC86A9">
            <wp:extent cx="5731510" cy="2673985"/>
            <wp:effectExtent l="0" t="0" r="2540" b="0"/>
            <wp:docPr id="596182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99C40" w14:textId="7F401617" w:rsidR="00030829" w:rsidRDefault="00030829"/>
    <w:p w14:paraId="589C7FD8" w14:textId="77777777" w:rsidR="00030829" w:rsidRDefault="00030829">
      <w:r>
        <w:br w:type="page"/>
      </w:r>
    </w:p>
    <w:p w14:paraId="2D0CD050" w14:textId="6D0FB250" w:rsidR="00CF1736" w:rsidRPr="00D5001E" w:rsidRDefault="00CF1736" w:rsidP="00CF173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150431">
        <w:rPr>
          <w:b/>
          <w:bCs/>
          <w:sz w:val="28"/>
          <w:szCs w:val="28"/>
        </w:rPr>
        <w:t>41</w:t>
      </w:r>
    </w:p>
    <w:p w14:paraId="5FA049C1" w14:textId="2ABBC4C1" w:rsidR="00CF1736" w:rsidRPr="00D5001E" w:rsidRDefault="00CF1736" w:rsidP="00CF173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0E555C">
        <w:rPr>
          <w:b/>
          <w:bCs/>
          <w:sz w:val="28"/>
          <w:szCs w:val="28"/>
        </w:rPr>
        <w:t>&lt;sub&gt;</w:t>
      </w:r>
      <w:r w:rsidRPr="00D5001E">
        <w:rPr>
          <w:b/>
          <w:bCs/>
          <w:sz w:val="28"/>
          <w:szCs w:val="28"/>
        </w:rPr>
        <w:t xml:space="preserve"> Tag.</w:t>
      </w:r>
    </w:p>
    <w:p w14:paraId="233A4FE6" w14:textId="77777777" w:rsidR="00CF1736" w:rsidRPr="00D5001E" w:rsidRDefault="00CF1736" w:rsidP="00CF173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051DE16" w14:textId="77777777" w:rsidR="007B434E" w:rsidRPr="007B434E" w:rsidRDefault="007B434E" w:rsidP="007B434E">
      <w:r w:rsidRPr="007B434E">
        <w:t>&lt;!DOCTYPE html&gt;</w:t>
      </w:r>
    </w:p>
    <w:p w14:paraId="4FC1CD41" w14:textId="77777777" w:rsidR="007B434E" w:rsidRPr="007B434E" w:rsidRDefault="007B434E" w:rsidP="007B434E">
      <w:r w:rsidRPr="007B434E">
        <w:t>&lt;html&gt;</w:t>
      </w:r>
    </w:p>
    <w:p w14:paraId="58EC1998" w14:textId="77777777" w:rsidR="007B434E" w:rsidRPr="007B434E" w:rsidRDefault="007B434E" w:rsidP="007B434E">
      <w:r w:rsidRPr="007B434E">
        <w:t>    &lt;head&gt;</w:t>
      </w:r>
    </w:p>
    <w:p w14:paraId="749EB408" w14:textId="77777777" w:rsidR="007B434E" w:rsidRPr="007B434E" w:rsidRDefault="007B434E" w:rsidP="007B434E">
      <w:r w:rsidRPr="007B434E">
        <w:t>        &lt;title&gt;Superscript Example&lt;/title&gt;</w:t>
      </w:r>
    </w:p>
    <w:p w14:paraId="076D929E" w14:textId="77777777" w:rsidR="007B434E" w:rsidRPr="007B434E" w:rsidRDefault="007B434E" w:rsidP="007B434E">
      <w:r w:rsidRPr="007B434E">
        <w:t>    &lt;/head&gt;</w:t>
      </w:r>
    </w:p>
    <w:p w14:paraId="119E66AE" w14:textId="77777777" w:rsidR="007B434E" w:rsidRPr="007B434E" w:rsidRDefault="007B434E" w:rsidP="007B434E">
      <w:r w:rsidRPr="007B434E">
        <w:t>    &lt;body&gt;</w:t>
      </w:r>
    </w:p>
    <w:p w14:paraId="04D5EC4B" w14:textId="77777777" w:rsidR="007B434E" w:rsidRPr="007B434E" w:rsidRDefault="007B434E" w:rsidP="007B434E">
      <w:r w:rsidRPr="007B434E">
        <w:t>        &lt;h2&gt;Using the sup tag&lt;/h2&gt;</w:t>
      </w:r>
    </w:p>
    <w:p w14:paraId="1DD6ACE0" w14:textId="28B2E667" w:rsidR="007B434E" w:rsidRPr="007B434E" w:rsidRDefault="007B434E" w:rsidP="007B434E">
      <w:r w:rsidRPr="007B434E">
        <w:t>        &lt;p&gt;Water's chemical formula is H&lt;su</w:t>
      </w:r>
      <w:r w:rsidR="008A6442">
        <w:t>b</w:t>
      </w:r>
      <w:r w:rsidRPr="007B434E">
        <w:t>&gt;2&lt;/su</w:t>
      </w:r>
      <w:r w:rsidR="008A6442">
        <w:t>b</w:t>
      </w:r>
      <w:r w:rsidRPr="007B434E">
        <w:t>&gt;O and carbon dioxide is CO&lt;su</w:t>
      </w:r>
      <w:r w:rsidR="000E555C">
        <w:t>b</w:t>
      </w:r>
      <w:r w:rsidRPr="007B434E">
        <w:t>&gt;2&lt;/su</w:t>
      </w:r>
      <w:r w:rsidR="000E555C">
        <w:t>b</w:t>
      </w:r>
      <w:r w:rsidRPr="007B434E">
        <w:t>&gt;.&lt;/p&gt;</w:t>
      </w:r>
    </w:p>
    <w:p w14:paraId="4FB2C69F" w14:textId="77777777" w:rsidR="007B434E" w:rsidRPr="007B434E" w:rsidRDefault="007B434E" w:rsidP="007B434E">
      <w:r w:rsidRPr="007B434E">
        <w:t>    &lt;/body&gt;</w:t>
      </w:r>
    </w:p>
    <w:p w14:paraId="187A92E9" w14:textId="77777777" w:rsidR="007B434E" w:rsidRDefault="007B434E" w:rsidP="007B434E">
      <w:r w:rsidRPr="007B434E">
        <w:t>&lt;/html&gt;</w:t>
      </w:r>
    </w:p>
    <w:p w14:paraId="5F44D30B" w14:textId="6E613628" w:rsidR="00285463" w:rsidRPr="007B434E" w:rsidRDefault="00285463" w:rsidP="007B434E">
      <w:r w:rsidRPr="00D5001E">
        <w:rPr>
          <w:b/>
          <w:bCs/>
          <w:sz w:val="28"/>
          <w:szCs w:val="28"/>
          <w:u w:val="single"/>
        </w:rPr>
        <w:t>Output:</w:t>
      </w:r>
    </w:p>
    <w:p w14:paraId="26755B66" w14:textId="2C50DFB0" w:rsidR="00030829" w:rsidRDefault="00C11C6D">
      <w:r w:rsidRPr="00C11C6D">
        <w:rPr>
          <w:noProof/>
        </w:rPr>
        <w:drawing>
          <wp:inline distT="0" distB="0" distL="0" distR="0" wp14:anchorId="6CCEE938" wp14:editId="67B0C988">
            <wp:extent cx="5731510" cy="2159000"/>
            <wp:effectExtent l="0" t="0" r="2540" b="0"/>
            <wp:docPr id="838460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ABEB" w14:textId="77777777" w:rsidR="00030829" w:rsidRDefault="00030829">
      <w:r>
        <w:br w:type="page"/>
      </w:r>
    </w:p>
    <w:p w14:paraId="0F17FBC8" w14:textId="68E16DEE" w:rsidR="00CF1736" w:rsidRPr="00D5001E" w:rsidRDefault="00CF1736" w:rsidP="00CF173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0E555C">
        <w:rPr>
          <w:b/>
          <w:bCs/>
          <w:sz w:val="28"/>
          <w:szCs w:val="28"/>
        </w:rPr>
        <w:t>42</w:t>
      </w:r>
    </w:p>
    <w:p w14:paraId="2622D73D" w14:textId="4F82E1BE" w:rsidR="00CF1736" w:rsidRPr="00D5001E" w:rsidRDefault="00CF1736" w:rsidP="00CF173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AB4105">
        <w:rPr>
          <w:b/>
          <w:bCs/>
          <w:sz w:val="28"/>
          <w:szCs w:val="28"/>
        </w:rPr>
        <w:t>‘&lt;del&gt;’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21A7FFC0" w14:textId="77777777" w:rsidR="00CF1736" w:rsidRPr="00D5001E" w:rsidRDefault="00CF1736" w:rsidP="00CF173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060DBCE" w14:textId="77777777" w:rsidR="00AB463D" w:rsidRPr="00AB463D" w:rsidRDefault="00AB463D" w:rsidP="00AB463D">
      <w:r w:rsidRPr="00AB463D">
        <w:t>&lt;!DOCTYPE html&gt;</w:t>
      </w:r>
    </w:p>
    <w:p w14:paraId="1EDD26EF" w14:textId="77777777" w:rsidR="00AB463D" w:rsidRPr="00AB463D" w:rsidRDefault="00AB463D" w:rsidP="00AB463D">
      <w:r w:rsidRPr="00AB463D">
        <w:t>&lt;html&gt;</w:t>
      </w:r>
    </w:p>
    <w:p w14:paraId="252B620A" w14:textId="77777777" w:rsidR="00AB463D" w:rsidRPr="00AB463D" w:rsidRDefault="00AB463D" w:rsidP="00AB463D">
      <w:r w:rsidRPr="00AB463D">
        <w:t>    &lt;head&gt;</w:t>
      </w:r>
    </w:p>
    <w:p w14:paraId="0C5CD8E0" w14:textId="77777777" w:rsidR="00AB463D" w:rsidRPr="00AB463D" w:rsidRDefault="00AB463D" w:rsidP="00AB463D">
      <w:r w:rsidRPr="00AB463D">
        <w:t>        &lt;title&gt;Deleted Text Example&lt;/title&gt;</w:t>
      </w:r>
    </w:p>
    <w:p w14:paraId="60F8C88A" w14:textId="77777777" w:rsidR="00AB463D" w:rsidRPr="00AB463D" w:rsidRDefault="00AB463D" w:rsidP="00AB463D">
      <w:r w:rsidRPr="00AB463D">
        <w:t>    &lt;/head&gt;</w:t>
      </w:r>
    </w:p>
    <w:p w14:paraId="433234B1" w14:textId="77777777" w:rsidR="00AB463D" w:rsidRPr="00AB463D" w:rsidRDefault="00AB463D" w:rsidP="00AB463D">
      <w:r w:rsidRPr="00AB463D">
        <w:t>    &lt;body&gt;</w:t>
      </w:r>
    </w:p>
    <w:p w14:paraId="781C4CFA" w14:textId="77777777" w:rsidR="00AB463D" w:rsidRPr="00AB463D" w:rsidRDefault="00AB463D" w:rsidP="00AB463D">
      <w:r w:rsidRPr="00AB463D">
        <w:t>        &lt;h2&gt;Using the del tag&lt;/h2&gt;</w:t>
      </w:r>
    </w:p>
    <w:p w14:paraId="70C21B7D" w14:textId="77777777" w:rsidR="00AB463D" w:rsidRPr="00AB463D" w:rsidRDefault="00AB463D" w:rsidP="00AB463D">
      <w:r w:rsidRPr="00AB463D">
        <w:t>        &lt;p&gt;The original price was &lt;del&gt;₹500&lt;/del&gt;now it's ₹300!&lt;/p&gt;</w:t>
      </w:r>
    </w:p>
    <w:p w14:paraId="61A5703C" w14:textId="77777777" w:rsidR="00AB463D" w:rsidRPr="00AB463D" w:rsidRDefault="00AB463D" w:rsidP="00AB463D">
      <w:r w:rsidRPr="00AB463D">
        <w:t>    &lt;/body&gt;</w:t>
      </w:r>
    </w:p>
    <w:p w14:paraId="22CFA84F" w14:textId="77777777" w:rsidR="00AB463D" w:rsidRDefault="00AB463D" w:rsidP="00AB463D">
      <w:r w:rsidRPr="00AB463D">
        <w:t>&lt;/html&gt;</w:t>
      </w:r>
    </w:p>
    <w:p w14:paraId="78B02F99" w14:textId="1A1F0A4E" w:rsidR="00285463" w:rsidRDefault="00285463" w:rsidP="00AB463D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2A3A692" w14:textId="2517EE93" w:rsidR="009169D2" w:rsidRPr="00AB463D" w:rsidRDefault="009169D2" w:rsidP="00AB463D">
      <w:r w:rsidRPr="009169D2">
        <w:rPr>
          <w:noProof/>
        </w:rPr>
        <w:drawing>
          <wp:inline distT="0" distB="0" distL="0" distR="0" wp14:anchorId="0EB42488" wp14:editId="4C4B1883">
            <wp:extent cx="5731510" cy="1478280"/>
            <wp:effectExtent l="0" t="0" r="2540" b="7620"/>
            <wp:docPr id="1165834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2C1B8" w14:textId="5F96F679" w:rsidR="00030829" w:rsidRDefault="00030829"/>
    <w:p w14:paraId="3D7A6BEE" w14:textId="77777777" w:rsidR="00030829" w:rsidRDefault="00030829">
      <w:r>
        <w:br w:type="page"/>
      </w:r>
    </w:p>
    <w:p w14:paraId="450B3241" w14:textId="3F1EB633" w:rsidR="00CF1736" w:rsidRPr="00D5001E" w:rsidRDefault="00CF1736" w:rsidP="00CF173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AB4105">
        <w:rPr>
          <w:b/>
          <w:bCs/>
          <w:sz w:val="28"/>
          <w:szCs w:val="28"/>
        </w:rPr>
        <w:t>43</w:t>
      </w:r>
    </w:p>
    <w:p w14:paraId="5993C8B8" w14:textId="427D90E1" w:rsidR="00CF1736" w:rsidRPr="00D5001E" w:rsidRDefault="00CF1736" w:rsidP="00CF173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AB4105">
        <w:rPr>
          <w:b/>
          <w:bCs/>
          <w:sz w:val="28"/>
          <w:szCs w:val="28"/>
        </w:rPr>
        <w:t>‘&lt;ins&gt;’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15882445" w14:textId="77777777" w:rsidR="00CF1736" w:rsidRPr="00D5001E" w:rsidRDefault="00CF1736" w:rsidP="00CF173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8B6F5A1" w14:textId="77777777" w:rsidR="00F52BE4" w:rsidRPr="00F52BE4" w:rsidRDefault="00F52BE4" w:rsidP="00F52BE4">
      <w:r w:rsidRPr="00F52BE4">
        <w:t>&lt;!DOCTYPE html&gt;</w:t>
      </w:r>
    </w:p>
    <w:p w14:paraId="1DFA2969" w14:textId="77777777" w:rsidR="00F52BE4" w:rsidRPr="00F52BE4" w:rsidRDefault="00F52BE4" w:rsidP="00F52BE4">
      <w:r w:rsidRPr="00F52BE4">
        <w:t>&lt;html&gt;</w:t>
      </w:r>
    </w:p>
    <w:p w14:paraId="211367CE" w14:textId="77777777" w:rsidR="00F52BE4" w:rsidRPr="00F52BE4" w:rsidRDefault="00F52BE4" w:rsidP="00F52BE4">
      <w:r w:rsidRPr="00F52BE4">
        <w:t>    &lt;head&gt;</w:t>
      </w:r>
    </w:p>
    <w:p w14:paraId="00820855" w14:textId="77777777" w:rsidR="00F52BE4" w:rsidRPr="00F52BE4" w:rsidRDefault="00F52BE4" w:rsidP="00F52BE4">
      <w:r w:rsidRPr="00F52BE4">
        <w:t>        &lt;title&gt;Inserted Text Example&lt;/title&gt;</w:t>
      </w:r>
    </w:p>
    <w:p w14:paraId="178644BA" w14:textId="77777777" w:rsidR="00F52BE4" w:rsidRPr="00F52BE4" w:rsidRDefault="00F52BE4" w:rsidP="00F52BE4">
      <w:r w:rsidRPr="00F52BE4">
        <w:t>    &lt;/head&gt;</w:t>
      </w:r>
    </w:p>
    <w:p w14:paraId="15074E9E" w14:textId="77777777" w:rsidR="00F52BE4" w:rsidRPr="00F52BE4" w:rsidRDefault="00F52BE4" w:rsidP="00F52BE4">
      <w:r w:rsidRPr="00F52BE4">
        <w:t>    &lt;body&gt;</w:t>
      </w:r>
    </w:p>
    <w:p w14:paraId="545FC778" w14:textId="77777777" w:rsidR="00F52BE4" w:rsidRPr="00F52BE4" w:rsidRDefault="00F52BE4" w:rsidP="00F52BE4">
      <w:r w:rsidRPr="00F52BE4">
        <w:t>        &lt;h2&gt;Using the ins tag&lt;/h2&gt;</w:t>
      </w:r>
    </w:p>
    <w:p w14:paraId="79743466" w14:textId="77777777" w:rsidR="00F52BE4" w:rsidRPr="00F52BE4" w:rsidRDefault="00F52BE4" w:rsidP="00F52BE4">
      <w:r w:rsidRPr="00F52BE4">
        <w:t>        &lt;p&gt;</w:t>
      </w:r>
    </w:p>
    <w:p w14:paraId="7A0B217D" w14:textId="77777777" w:rsidR="00F52BE4" w:rsidRPr="00F52BE4" w:rsidRDefault="00F52BE4" w:rsidP="00F52BE4">
      <w:r w:rsidRPr="00F52BE4">
        <w:t>            We have updated our policy to include &lt;ins&gt;free home delivery &lt;/ins&gt; for all orders above ₹300.</w:t>
      </w:r>
    </w:p>
    <w:p w14:paraId="1810C31B" w14:textId="77777777" w:rsidR="00F52BE4" w:rsidRPr="00F52BE4" w:rsidRDefault="00F52BE4" w:rsidP="00F52BE4">
      <w:r w:rsidRPr="00F52BE4">
        <w:t>        &lt;/p&gt;</w:t>
      </w:r>
    </w:p>
    <w:p w14:paraId="56199EAD" w14:textId="77777777" w:rsidR="00F52BE4" w:rsidRPr="00F52BE4" w:rsidRDefault="00F52BE4" w:rsidP="00F52BE4">
      <w:r w:rsidRPr="00F52BE4">
        <w:t>    &lt;/body&gt;</w:t>
      </w:r>
    </w:p>
    <w:p w14:paraId="2FE931B5" w14:textId="77777777" w:rsidR="00F52BE4" w:rsidRDefault="00F52BE4" w:rsidP="00F52BE4">
      <w:r w:rsidRPr="00F52BE4">
        <w:t>&lt;/html&gt;</w:t>
      </w:r>
    </w:p>
    <w:p w14:paraId="73ABD78B" w14:textId="2278E510" w:rsidR="00285463" w:rsidRDefault="00285463" w:rsidP="00F52BE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894AC3B" w14:textId="05648D55" w:rsidR="009169D2" w:rsidRPr="00F52BE4" w:rsidRDefault="009169D2" w:rsidP="00F52BE4">
      <w:r w:rsidRPr="009169D2">
        <w:rPr>
          <w:noProof/>
        </w:rPr>
        <w:drawing>
          <wp:inline distT="0" distB="0" distL="0" distR="0" wp14:anchorId="7BEFA709" wp14:editId="49ED6DF4">
            <wp:extent cx="5731510" cy="1602105"/>
            <wp:effectExtent l="0" t="0" r="2540" b="0"/>
            <wp:docPr id="20345448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98B4" w14:textId="51002DA7" w:rsidR="00030829" w:rsidRDefault="00030829"/>
    <w:p w14:paraId="0EE4498C" w14:textId="77777777" w:rsidR="00030829" w:rsidRDefault="00030829">
      <w:r>
        <w:br w:type="page"/>
      </w:r>
    </w:p>
    <w:p w14:paraId="22E43459" w14:textId="762882B7" w:rsidR="00CF1736" w:rsidRPr="00D5001E" w:rsidRDefault="00CF1736" w:rsidP="00CF173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AB4105">
        <w:rPr>
          <w:b/>
          <w:bCs/>
          <w:sz w:val="28"/>
          <w:szCs w:val="28"/>
        </w:rPr>
        <w:t>44</w:t>
      </w:r>
    </w:p>
    <w:p w14:paraId="27B90689" w14:textId="72DF9E5E" w:rsidR="00CF1736" w:rsidRPr="00D5001E" w:rsidRDefault="00CF1736" w:rsidP="00CF173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4C4FEB">
        <w:rPr>
          <w:b/>
          <w:bCs/>
          <w:sz w:val="28"/>
          <w:szCs w:val="28"/>
        </w:rPr>
        <w:t xml:space="preserve">‘&lt;q&gt;’ </w:t>
      </w:r>
      <w:r w:rsidRPr="00D5001E">
        <w:rPr>
          <w:b/>
          <w:bCs/>
          <w:sz w:val="28"/>
          <w:szCs w:val="28"/>
        </w:rPr>
        <w:t>Tag.</w:t>
      </w:r>
    </w:p>
    <w:p w14:paraId="003C8533" w14:textId="77777777" w:rsidR="00CF1736" w:rsidRPr="00D5001E" w:rsidRDefault="00CF1736" w:rsidP="00CF173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EB564E5" w14:textId="77777777" w:rsidR="00F52BE4" w:rsidRPr="00F52BE4" w:rsidRDefault="00F52BE4" w:rsidP="00F52BE4">
      <w:r w:rsidRPr="00F52BE4">
        <w:t>&lt;!DOCTYPE html&gt;</w:t>
      </w:r>
    </w:p>
    <w:p w14:paraId="2FEC7285" w14:textId="77777777" w:rsidR="00F52BE4" w:rsidRPr="00F52BE4" w:rsidRDefault="00F52BE4" w:rsidP="00F52BE4">
      <w:r w:rsidRPr="00F52BE4">
        <w:t>&lt;html&gt;</w:t>
      </w:r>
    </w:p>
    <w:p w14:paraId="1CF21D2E" w14:textId="77777777" w:rsidR="00F52BE4" w:rsidRPr="00F52BE4" w:rsidRDefault="00F52BE4" w:rsidP="00F52BE4">
      <w:r w:rsidRPr="00F52BE4">
        <w:t>    &lt;head&gt;</w:t>
      </w:r>
    </w:p>
    <w:p w14:paraId="0F561E6B" w14:textId="77777777" w:rsidR="00F52BE4" w:rsidRPr="00F52BE4" w:rsidRDefault="00F52BE4" w:rsidP="00F52BE4">
      <w:r w:rsidRPr="00F52BE4">
        <w:t>        &lt;title&gt;Quotation Example&lt;/title&gt;</w:t>
      </w:r>
    </w:p>
    <w:p w14:paraId="75D9A4E4" w14:textId="77777777" w:rsidR="00F52BE4" w:rsidRPr="00F52BE4" w:rsidRDefault="00F52BE4" w:rsidP="00F52BE4">
      <w:r w:rsidRPr="00F52BE4">
        <w:t>    &lt;/head&gt;</w:t>
      </w:r>
    </w:p>
    <w:p w14:paraId="3997BD9C" w14:textId="77777777" w:rsidR="00F52BE4" w:rsidRPr="00F52BE4" w:rsidRDefault="00F52BE4" w:rsidP="00F52BE4">
      <w:r w:rsidRPr="00F52BE4">
        <w:t>    &lt;body&gt;</w:t>
      </w:r>
    </w:p>
    <w:p w14:paraId="0D51CA0A" w14:textId="77777777" w:rsidR="00F52BE4" w:rsidRPr="00F52BE4" w:rsidRDefault="00F52BE4" w:rsidP="00F52BE4">
      <w:r w:rsidRPr="00F52BE4">
        <w:t>        &lt;h2&gt;Using the q tag&lt;/h2&gt;</w:t>
      </w:r>
    </w:p>
    <w:p w14:paraId="15C0963C" w14:textId="77777777" w:rsidR="00F52BE4" w:rsidRPr="00F52BE4" w:rsidRDefault="00F52BE4" w:rsidP="00F52BE4">
      <w:r w:rsidRPr="00F52BE4">
        <w:t>        &lt;p&gt;</w:t>
      </w:r>
    </w:p>
    <w:p w14:paraId="185042E8" w14:textId="77777777" w:rsidR="00F52BE4" w:rsidRPr="00F52BE4" w:rsidRDefault="00F52BE4" w:rsidP="00F52BE4">
      <w:r w:rsidRPr="00F52BE4">
        <w:t>            He said, &lt;q&gt; Practice makes perfect&lt;/q&gt;</w:t>
      </w:r>
    </w:p>
    <w:p w14:paraId="5A238038" w14:textId="77777777" w:rsidR="00F52BE4" w:rsidRPr="00F52BE4" w:rsidRDefault="00F52BE4" w:rsidP="00F52BE4">
      <w:r w:rsidRPr="00F52BE4">
        <w:t>        &lt;/p&gt;</w:t>
      </w:r>
    </w:p>
    <w:p w14:paraId="1EFAB831" w14:textId="77777777" w:rsidR="00F52BE4" w:rsidRPr="00F52BE4" w:rsidRDefault="00F52BE4" w:rsidP="00F52BE4">
      <w:r w:rsidRPr="00F52BE4">
        <w:t>    &lt;/body&gt;</w:t>
      </w:r>
    </w:p>
    <w:p w14:paraId="1378ED18" w14:textId="77777777" w:rsidR="00F52BE4" w:rsidRDefault="00F52BE4" w:rsidP="00F52BE4">
      <w:r w:rsidRPr="00F52BE4">
        <w:t>&lt;/html&gt;</w:t>
      </w:r>
    </w:p>
    <w:p w14:paraId="5A410AD0" w14:textId="0C48AF33" w:rsidR="00285463" w:rsidRDefault="00285463" w:rsidP="00F52BE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DE932C9" w14:textId="712B71C7" w:rsidR="00CD414F" w:rsidRPr="00F52BE4" w:rsidRDefault="00CD414F" w:rsidP="00F52BE4">
      <w:r w:rsidRPr="00CD414F">
        <w:rPr>
          <w:noProof/>
        </w:rPr>
        <w:drawing>
          <wp:inline distT="0" distB="0" distL="0" distR="0" wp14:anchorId="55F0775A" wp14:editId="74A95B12">
            <wp:extent cx="5731510" cy="1671955"/>
            <wp:effectExtent l="0" t="0" r="2540" b="4445"/>
            <wp:docPr id="18478793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C397" w14:textId="2D80F688" w:rsidR="00030829" w:rsidRDefault="00030829"/>
    <w:p w14:paraId="477E98CC" w14:textId="77777777" w:rsidR="00030829" w:rsidRDefault="00030829">
      <w:r>
        <w:br w:type="page"/>
      </w:r>
    </w:p>
    <w:p w14:paraId="2CCE9752" w14:textId="05B2A780" w:rsidR="00CF1736" w:rsidRPr="00D5001E" w:rsidRDefault="00CF1736" w:rsidP="00CF173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4C4FEB">
        <w:rPr>
          <w:b/>
          <w:bCs/>
          <w:sz w:val="28"/>
          <w:szCs w:val="28"/>
        </w:rPr>
        <w:t>45</w:t>
      </w:r>
    </w:p>
    <w:p w14:paraId="0C8FFB90" w14:textId="370B7100" w:rsidR="00CF1736" w:rsidRPr="00D5001E" w:rsidRDefault="00CF1736" w:rsidP="00CF173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D879E1">
        <w:rPr>
          <w:b/>
          <w:bCs/>
          <w:sz w:val="28"/>
          <w:szCs w:val="28"/>
        </w:rPr>
        <w:t>‘&lt;kbd&gt;’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0AB26BDA" w14:textId="77777777" w:rsidR="00CF1736" w:rsidRPr="00D5001E" w:rsidRDefault="00CF1736" w:rsidP="00CF173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40A94DF" w14:textId="77777777" w:rsidR="000A14C3" w:rsidRPr="000A14C3" w:rsidRDefault="000A14C3" w:rsidP="000A14C3">
      <w:r w:rsidRPr="000A14C3">
        <w:t>&lt;!DOCTYPE html&gt;</w:t>
      </w:r>
    </w:p>
    <w:p w14:paraId="24FDE1D1" w14:textId="77777777" w:rsidR="000A14C3" w:rsidRPr="000A14C3" w:rsidRDefault="000A14C3" w:rsidP="000A14C3">
      <w:r w:rsidRPr="000A14C3">
        <w:t>&lt;html&gt;</w:t>
      </w:r>
    </w:p>
    <w:p w14:paraId="3ACCC83F" w14:textId="77777777" w:rsidR="000A14C3" w:rsidRPr="000A14C3" w:rsidRDefault="000A14C3" w:rsidP="000A14C3">
      <w:r w:rsidRPr="000A14C3">
        <w:t>    &lt;head&gt;</w:t>
      </w:r>
    </w:p>
    <w:p w14:paraId="5D2AF100" w14:textId="77777777" w:rsidR="000A14C3" w:rsidRPr="000A14C3" w:rsidRDefault="000A14C3" w:rsidP="000A14C3">
      <w:r w:rsidRPr="000A14C3">
        <w:t>        &lt;title&gt;Keyboard Input Example&lt;/title&gt;</w:t>
      </w:r>
    </w:p>
    <w:p w14:paraId="536C7E37" w14:textId="77777777" w:rsidR="000A14C3" w:rsidRPr="000A14C3" w:rsidRDefault="000A14C3" w:rsidP="000A14C3">
      <w:r w:rsidRPr="000A14C3">
        <w:t>    &lt;/head&gt;</w:t>
      </w:r>
    </w:p>
    <w:p w14:paraId="0432EF6E" w14:textId="77777777" w:rsidR="000A14C3" w:rsidRPr="000A14C3" w:rsidRDefault="000A14C3" w:rsidP="000A14C3">
      <w:r w:rsidRPr="000A14C3">
        <w:t>    &lt;body&gt;</w:t>
      </w:r>
    </w:p>
    <w:p w14:paraId="31181492" w14:textId="77777777" w:rsidR="000A14C3" w:rsidRPr="000A14C3" w:rsidRDefault="000A14C3" w:rsidP="000A14C3">
      <w:r w:rsidRPr="000A14C3">
        <w:t>        &lt;h2&gt;Using the kbd tag&lt;/h2&gt;</w:t>
      </w:r>
    </w:p>
    <w:p w14:paraId="03D9F511" w14:textId="77777777" w:rsidR="000A14C3" w:rsidRPr="000A14C3" w:rsidRDefault="000A14C3" w:rsidP="000A14C3">
      <w:r w:rsidRPr="000A14C3">
        <w:t>        &lt;p&gt;</w:t>
      </w:r>
    </w:p>
    <w:p w14:paraId="5B9B405A" w14:textId="77777777" w:rsidR="000A14C3" w:rsidRPr="000A14C3" w:rsidRDefault="000A14C3" w:rsidP="000A14C3">
      <w:r w:rsidRPr="000A14C3">
        <w:t>            TO copy text, press &lt;kbd&gt;Ctrl&lt;/kbd&gt; + &lt;kbd&gt;C&lt;/kbd&gt;.</w:t>
      </w:r>
    </w:p>
    <w:p w14:paraId="6E0098DB" w14:textId="77777777" w:rsidR="000A14C3" w:rsidRPr="000A14C3" w:rsidRDefault="000A14C3" w:rsidP="000A14C3">
      <w:r w:rsidRPr="000A14C3">
        <w:t>        &lt;/p&gt;</w:t>
      </w:r>
    </w:p>
    <w:p w14:paraId="27F4F36F" w14:textId="77777777" w:rsidR="000A14C3" w:rsidRPr="000A14C3" w:rsidRDefault="000A14C3" w:rsidP="000A14C3">
      <w:r w:rsidRPr="000A14C3">
        <w:t>    &lt;/body&gt;</w:t>
      </w:r>
    </w:p>
    <w:p w14:paraId="7B2BB61F" w14:textId="77777777" w:rsidR="000A14C3" w:rsidRDefault="000A14C3" w:rsidP="000A14C3">
      <w:r w:rsidRPr="000A14C3">
        <w:t>&lt;/html&gt;</w:t>
      </w:r>
    </w:p>
    <w:p w14:paraId="53EB0C5F" w14:textId="7B468DB2" w:rsidR="00285463" w:rsidRDefault="00285463" w:rsidP="000A14C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75A6296" w14:textId="6455417E" w:rsidR="00A62FD0" w:rsidRPr="000A14C3" w:rsidRDefault="00A62FD0" w:rsidP="000A14C3">
      <w:r w:rsidRPr="00A62FD0">
        <w:rPr>
          <w:noProof/>
        </w:rPr>
        <w:drawing>
          <wp:inline distT="0" distB="0" distL="0" distR="0" wp14:anchorId="67BFB495" wp14:editId="0F1966D6">
            <wp:extent cx="5731510" cy="1612900"/>
            <wp:effectExtent l="0" t="0" r="2540" b="6350"/>
            <wp:docPr id="1857650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5328C" w14:textId="5282909D" w:rsidR="00030829" w:rsidRDefault="00030829"/>
    <w:p w14:paraId="75F2B7EA" w14:textId="77777777" w:rsidR="00030829" w:rsidRDefault="00030829">
      <w:r>
        <w:br w:type="page"/>
      </w:r>
    </w:p>
    <w:p w14:paraId="74AFCA33" w14:textId="0585B591" w:rsidR="00A37082" w:rsidRPr="00D5001E" w:rsidRDefault="00A37082" w:rsidP="00A3708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4E30AB">
        <w:rPr>
          <w:b/>
          <w:bCs/>
          <w:sz w:val="28"/>
          <w:szCs w:val="28"/>
        </w:rPr>
        <w:t>46</w:t>
      </w:r>
    </w:p>
    <w:p w14:paraId="16ECECF5" w14:textId="13C1F636" w:rsidR="00A37082" w:rsidRPr="00D5001E" w:rsidRDefault="00A37082" w:rsidP="00A3708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4E30AB">
        <w:rPr>
          <w:b/>
          <w:bCs/>
          <w:sz w:val="28"/>
          <w:szCs w:val="28"/>
        </w:rPr>
        <w:t>‘&lt;fieldset&gt;’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1A4B322C" w14:textId="77777777" w:rsidR="00A37082" w:rsidRPr="00D5001E" w:rsidRDefault="00A37082" w:rsidP="00A3708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36F3E8B" w14:textId="77777777" w:rsidR="006E4D0A" w:rsidRPr="006E4D0A" w:rsidRDefault="006E4D0A" w:rsidP="006E4D0A">
      <w:r w:rsidRPr="006E4D0A">
        <w:t>&lt;!DOCTYPE html&gt;</w:t>
      </w:r>
    </w:p>
    <w:p w14:paraId="0DBF5216" w14:textId="77777777" w:rsidR="006E4D0A" w:rsidRPr="006E4D0A" w:rsidRDefault="006E4D0A" w:rsidP="006E4D0A">
      <w:r w:rsidRPr="006E4D0A">
        <w:t>&lt;html&gt;</w:t>
      </w:r>
    </w:p>
    <w:p w14:paraId="7FBCC591" w14:textId="77777777" w:rsidR="006E4D0A" w:rsidRPr="006E4D0A" w:rsidRDefault="006E4D0A" w:rsidP="006E4D0A">
      <w:r w:rsidRPr="006E4D0A">
        <w:t>    &lt;head&gt;</w:t>
      </w:r>
    </w:p>
    <w:p w14:paraId="07F458FF" w14:textId="77777777" w:rsidR="006E4D0A" w:rsidRPr="006E4D0A" w:rsidRDefault="006E4D0A" w:rsidP="006E4D0A">
      <w:r w:rsidRPr="006E4D0A">
        <w:t>        &lt;title&gt;Fieldset Example&lt;/title&gt;</w:t>
      </w:r>
    </w:p>
    <w:p w14:paraId="4406D1EE" w14:textId="77777777" w:rsidR="006E4D0A" w:rsidRPr="006E4D0A" w:rsidRDefault="006E4D0A" w:rsidP="006E4D0A">
      <w:r w:rsidRPr="006E4D0A">
        <w:t>    &lt;/head&gt;</w:t>
      </w:r>
    </w:p>
    <w:p w14:paraId="54B06024" w14:textId="77777777" w:rsidR="006E4D0A" w:rsidRPr="006E4D0A" w:rsidRDefault="006E4D0A" w:rsidP="006E4D0A">
      <w:r w:rsidRPr="006E4D0A">
        <w:t>    &lt;body&gt;</w:t>
      </w:r>
    </w:p>
    <w:p w14:paraId="0D652643" w14:textId="77777777" w:rsidR="006E4D0A" w:rsidRPr="006E4D0A" w:rsidRDefault="006E4D0A" w:rsidP="006E4D0A">
      <w:r w:rsidRPr="006E4D0A">
        <w:t>        &lt;h2&gt;Using the fieldset tag&lt;/h2&gt;</w:t>
      </w:r>
    </w:p>
    <w:p w14:paraId="7C79A25E" w14:textId="77777777" w:rsidR="006E4D0A" w:rsidRPr="006E4D0A" w:rsidRDefault="006E4D0A" w:rsidP="006E4D0A">
      <w:r w:rsidRPr="006E4D0A">
        <w:t>        &lt;form&gt;</w:t>
      </w:r>
    </w:p>
    <w:p w14:paraId="6156DBAB" w14:textId="77777777" w:rsidR="006E4D0A" w:rsidRPr="006E4D0A" w:rsidRDefault="006E4D0A" w:rsidP="006E4D0A">
      <w:r w:rsidRPr="006E4D0A">
        <w:t>        &lt;fieldset&gt;</w:t>
      </w:r>
    </w:p>
    <w:p w14:paraId="5C362222" w14:textId="77777777" w:rsidR="006E4D0A" w:rsidRPr="006E4D0A" w:rsidRDefault="006E4D0A" w:rsidP="006E4D0A">
      <w:r w:rsidRPr="006E4D0A">
        <w:t>            &lt;h3&gt;Delivery Address&lt;/h3&gt;</w:t>
      </w:r>
    </w:p>
    <w:p w14:paraId="23C86B96" w14:textId="77777777" w:rsidR="006E4D0A" w:rsidRPr="006E4D0A" w:rsidRDefault="006E4D0A" w:rsidP="006E4D0A">
      <w:r w:rsidRPr="006E4D0A">
        <w:t>            Full name: &lt;input type="text"&gt;&lt;br&gt;&lt;br&gt;</w:t>
      </w:r>
    </w:p>
    <w:p w14:paraId="5AD42F49" w14:textId="77777777" w:rsidR="006E4D0A" w:rsidRPr="006E4D0A" w:rsidRDefault="006E4D0A" w:rsidP="006E4D0A">
      <w:r w:rsidRPr="006E4D0A">
        <w:t>            Mobile name: &lt;input type="tel"&gt;&lt;br&gt;&lt;br&gt;</w:t>
      </w:r>
    </w:p>
    <w:p w14:paraId="1926DC89" w14:textId="77777777" w:rsidR="006E4D0A" w:rsidRPr="006E4D0A" w:rsidRDefault="006E4D0A" w:rsidP="006E4D0A">
      <w:r w:rsidRPr="006E4D0A">
        <w:t>            Adress: &lt;textarea rows="3" cols="30" placeholder="street, City, PIN"&gt;&lt;/textarea&gt;</w:t>
      </w:r>
    </w:p>
    <w:p w14:paraId="02E74585" w14:textId="77777777" w:rsidR="006E4D0A" w:rsidRPr="006E4D0A" w:rsidRDefault="006E4D0A" w:rsidP="006E4D0A"/>
    <w:p w14:paraId="7D62B94F" w14:textId="77777777" w:rsidR="006E4D0A" w:rsidRPr="006E4D0A" w:rsidRDefault="006E4D0A" w:rsidP="006E4D0A">
      <w:r w:rsidRPr="006E4D0A">
        <w:t>        &lt;/fieldset&gt;</w:t>
      </w:r>
    </w:p>
    <w:p w14:paraId="4F6BFC2B" w14:textId="77777777" w:rsidR="006E4D0A" w:rsidRPr="006E4D0A" w:rsidRDefault="006E4D0A" w:rsidP="006E4D0A">
      <w:r w:rsidRPr="006E4D0A">
        <w:t>        &lt;/form&gt;</w:t>
      </w:r>
    </w:p>
    <w:p w14:paraId="7CB5E0BF" w14:textId="77777777" w:rsidR="006E4D0A" w:rsidRPr="006E4D0A" w:rsidRDefault="006E4D0A" w:rsidP="006E4D0A"/>
    <w:p w14:paraId="687C0B80" w14:textId="77777777" w:rsidR="006E4D0A" w:rsidRPr="006E4D0A" w:rsidRDefault="006E4D0A" w:rsidP="006E4D0A">
      <w:r w:rsidRPr="006E4D0A">
        <w:t>    &lt;/body&gt;</w:t>
      </w:r>
    </w:p>
    <w:p w14:paraId="79D2211C" w14:textId="77777777" w:rsidR="006E4D0A" w:rsidRDefault="006E4D0A" w:rsidP="006E4D0A">
      <w:r w:rsidRPr="006E4D0A">
        <w:t>&lt;/html&gt;</w:t>
      </w:r>
    </w:p>
    <w:p w14:paraId="701BC1B4" w14:textId="73E3013C" w:rsidR="00285463" w:rsidRDefault="00285463" w:rsidP="006E4D0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BB2CA35" w14:textId="168C0ED0" w:rsidR="00030829" w:rsidRDefault="00A62FD0">
      <w:r w:rsidRPr="00A62FD0">
        <w:rPr>
          <w:noProof/>
        </w:rPr>
        <w:drawing>
          <wp:inline distT="0" distB="0" distL="0" distR="0" wp14:anchorId="77001106" wp14:editId="1583F2EE">
            <wp:extent cx="4667250" cy="2003205"/>
            <wp:effectExtent l="0" t="0" r="0" b="0"/>
            <wp:docPr id="3149374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68" cy="200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7A2E" w14:textId="6DFF8A8C" w:rsidR="00A37082" w:rsidRPr="00D5001E" w:rsidRDefault="00A37082" w:rsidP="00A3708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4E30AB">
        <w:rPr>
          <w:b/>
          <w:bCs/>
          <w:sz w:val="28"/>
          <w:szCs w:val="28"/>
        </w:rPr>
        <w:t>47</w:t>
      </w:r>
    </w:p>
    <w:p w14:paraId="45EC1964" w14:textId="46961448" w:rsidR="00A37082" w:rsidRPr="00D5001E" w:rsidRDefault="00A37082" w:rsidP="00A3708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 w:rsidR="004E30AB">
        <w:rPr>
          <w:b/>
          <w:bCs/>
          <w:sz w:val="28"/>
          <w:szCs w:val="28"/>
        </w:rPr>
        <w:t>‘&lt;legend&gt;’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0D96F3A3" w14:textId="77777777" w:rsidR="00A37082" w:rsidRPr="00D5001E" w:rsidRDefault="00A37082" w:rsidP="00A3708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441B7D9" w14:textId="77777777" w:rsidR="00930335" w:rsidRPr="00930335" w:rsidRDefault="00930335" w:rsidP="00930335">
      <w:r w:rsidRPr="00930335">
        <w:t>&lt;!DOCTYPE html&gt;</w:t>
      </w:r>
    </w:p>
    <w:p w14:paraId="0836D16F" w14:textId="77777777" w:rsidR="00930335" w:rsidRPr="00930335" w:rsidRDefault="00930335" w:rsidP="00930335">
      <w:r w:rsidRPr="00930335">
        <w:t>&lt;html&gt;</w:t>
      </w:r>
    </w:p>
    <w:p w14:paraId="3A0D3B62" w14:textId="77777777" w:rsidR="00930335" w:rsidRPr="00930335" w:rsidRDefault="00930335" w:rsidP="00930335">
      <w:r w:rsidRPr="00930335">
        <w:t>    &lt;head&gt;</w:t>
      </w:r>
    </w:p>
    <w:p w14:paraId="28ABF0F3" w14:textId="77777777" w:rsidR="00930335" w:rsidRPr="00930335" w:rsidRDefault="00930335" w:rsidP="00930335">
      <w:r w:rsidRPr="00930335">
        <w:t>        &lt;title&gt;Legend Example&lt;/title&gt;</w:t>
      </w:r>
    </w:p>
    <w:p w14:paraId="674765A7" w14:textId="77777777" w:rsidR="00930335" w:rsidRPr="00930335" w:rsidRDefault="00930335" w:rsidP="00930335">
      <w:r w:rsidRPr="00930335">
        <w:t>    &lt;/head&gt;</w:t>
      </w:r>
    </w:p>
    <w:p w14:paraId="3913AD88" w14:textId="77777777" w:rsidR="00930335" w:rsidRPr="00930335" w:rsidRDefault="00930335" w:rsidP="00930335">
      <w:r w:rsidRPr="00930335">
        <w:t>    &lt;body&gt;</w:t>
      </w:r>
    </w:p>
    <w:p w14:paraId="42F50988" w14:textId="77777777" w:rsidR="00930335" w:rsidRPr="00930335" w:rsidRDefault="00930335" w:rsidP="00930335">
      <w:r w:rsidRPr="00930335">
        <w:t>        &lt;h2&gt;Using the legend tag&lt;/h2&gt;</w:t>
      </w:r>
    </w:p>
    <w:p w14:paraId="4D7B790D" w14:textId="77777777" w:rsidR="00930335" w:rsidRPr="00930335" w:rsidRDefault="00930335" w:rsidP="00930335">
      <w:r w:rsidRPr="00930335">
        <w:t>        &lt;form&gt;</w:t>
      </w:r>
    </w:p>
    <w:p w14:paraId="14DFCEFA" w14:textId="77777777" w:rsidR="00930335" w:rsidRPr="00930335" w:rsidRDefault="00930335" w:rsidP="00930335">
      <w:r w:rsidRPr="00930335">
        <w:t>        &lt;fieldset&gt;</w:t>
      </w:r>
    </w:p>
    <w:p w14:paraId="69140BD5" w14:textId="77777777" w:rsidR="00930335" w:rsidRPr="00930335" w:rsidRDefault="00930335" w:rsidP="00930335">
      <w:r w:rsidRPr="00930335">
        <w:t>            &lt;legend&gt;&lt;label for="pay"&gt;Payment Method&lt;/label&gt;&lt;/legend&gt;</w:t>
      </w:r>
    </w:p>
    <w:p w14:paraId="4116E15E" w14:textId="21FA9D3D" w:rsidR="00930335" w:rsidRPr="00930335" w:rsidRDefault="00930335" w:rsidP="00930335">
      <w:r w:rsidRPr="00930335">
        <w:t>            &lt;input type="radio" name="pay" value="upi"</w:t>
      </w:r>
      <w:r w:rsidR="00573AE2">
        <w:t xml:space="preserve"> </w:t>
      </w:r>
      <w:r w:rsidRPr="00930335">
        <w:t>chec</w:t>
      </w:r>
      <w:r w:rsidR="003A0493">
        <w:t>k</w:t>
      </w:r>
      <w:r w:rsidRPr="00930335">
        <w:t>ed&gt; UPI &lt;br&gt;</w:t>
      </w:r>
    </w:p>
    <w:p w14:paraId="25D097B6" w14:textId="51AC9D0C" w:rsidR="00930335" w:rsidRPr="00930335" w:rsidRDefault="00930335" w:rsidP="00930335">
      <w:r w:rsidRPr="00930335">
        <w:t>            &lt;input type="radio" name="pay" value="credit"&gt; Credit Card &lt;br&gt;</w:t>
      </w:r>
    </w:p>
    <w:p w14:paraId="4E58DC4F" w14:textId="630DC2E4" w:rsidR="00930335" w:rsidRPr="00930335" w:rsidRDefault="00930335" w:rsidP="00930335">
      <w:r w:rsidRPr="00930335">
        <w:t>            &lt;input type="radio" name="pay" value="cod"&gt; Cash on delivery  </w:t>
      </w:r>
    </w:p>
    <w:p w14:paraId="4208AF92" w14:textId="77777777" w:rsidR="00930335" w:rsidRPr="00930335" w:rsidRDefault="00930335" w:rsidP="00930335">
      <w:r w:rsidRPr="00930335">
        <w:br/>
      </w:r>
    </w:p>
    <w:p w14:paraId="62444AF4" w14:textId="77777777" w:rsidR="00930335" w:rsidRPr="00930335" w:rsidRDefault="00930335" w:rsidP="00930335">
      <w:r w:rsidRPr="00930335">
        <w:t>        &lt;/fieldset&gt;</w:t>
      </w:r>
    </w:p>
    <w:p w14:paraId="70FC6773" w14:textId="77777777" w:rsidR="00930335" w:rsidRPr="00930335" w:rsidRDefault="00930335" w:rsidP="00930335">
      <w:r w:rsidRPr="00930335">
        <w:t>        &lt;/form&gt;</w:t>
      </w:r>
    </w:p>
    <w:p w14:paraId="1E19ADCD" w14:textId="77777777" w:rsidR="00930335" w:rsidRPr="00930335" w:rsidRDefault="00930335" w:rsidP="00930335"/>
    <w:p w14:paraId="5A2D513C" w14:textId="77777777" w:rsidR="00930335" w:rsidRPr="00930335" w:rsidRDefault="00930335" w:rsidP="00930335">
      <w:r w:rsidRPr="00930335">
        <w:t>    &lt;/body&gt;</w:t>
      </w:r>
    </w:p>
    <w:p w14:paraId="17925ABE" w14:textId="77777777" w:rsidR="00930335" w:rsidRDefault="00930335" w:rsidP="00930335">
      <w:r w:rsidRPr="00930335">
        <w:t>&lt;/html&gt;</w:t>
      </w:r>
    </w:p>
    <w:p w14:paraId="09D95F33" w14:textId="7325D66E" w:rsidR="00285463" w:rsidRDefault="00285463" w:rsidP="0093033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D2D4CF7" w14:textId="24033D87" w:rsidR="00BD2717" w:rsidRPr="00930335" w:rsidRDefault="00BD2717" w:rsidP="00930335">
      <w:r w:rsidRPr="00BD2717">
        <w:rPr>
          <w:noProof/>
        </w:rPr>
        <w:drawing>
          <wp:inline distT="0" distB="0" distL="0" distR="0" wp14:anchorId="189D9980" wp14:editId="57408862">
            <wp:extent cx="5731510" cy="1099185"/>
            <wp:effectExtent l="0" t="0" r="2540" b="5715"/>
            <wp:docPr id="9307493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AE78" w14:textId="551C7620" w:rsidR="00030829" w:rsidRDefault="00030829"/>
    <w:p w14:paraId="3FEC7C92" w14:textId="5EB684B9" w:rsidR="00A525BF" w:rsidRDefault="00030829">
      <w:r>
        <w:br w:type="page"/>
      </w:r>
    </w:p>
    <w:p w14:paraId="6D7F5DA5" w14:textId="6BD92D8D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48</w:t>
      </w:r>
    </w:p>
    <w:p w14:paraId="4A387BF4" w14:textId="29C49D5F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‘&lt;frameset&gt;’</w:t>
      </w:r>
      <w:r w:rsidRPr="00D5001E">
        <w:rPr>
          <w:b/>
          <w:bCs/>
          <w:sz w:val="28"/>
          <w:szCs w:val="28"/>
        </w:rPr>
        <w:t xml:space="preserve"> Tag.</w:t>
      </w:r>
    </w:p>
    <w:p w14:paraId="73F81787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5B5D0E5" w14:textId="77777777" w:rsidR="00A525BF" w:rsidRPr="00A525BF" w:rsidRDefault="00A525BF" w:rsidP="00A525BF">
      <w:r w:rsidRPr="00A525BF">
        <w:t>&lt;!DOCTYPE html&gt;</w:t>
      </w:r>
    </w:p>
    <w:p w14:paraId="0B1BD2B6" w14:textId="77777777" w:rsidR="00A525BF" w:rsidRPr="00A525BF" w:rsidRDefault="00A525BF" w:rsidP="00A525BF">
      <w:r w:rsidRPr="00A525BF">
        <w:t>&lt;html&gt;</w:t>
      </w:r>
    </w:p>
    <w:p w14:paraId="456F4AB6" w14:textId="77777777" w:rsidR="00A525BF" w:rsidRPr="00A525BF" w:rsidRDefault="00A525BF" w:rsidP="00A525BF">
      <w:r w:rsidRPr="00A525BF">
        <w:t>    &lt;head&gt;</w:t>
      </w:r>
    </w:p>
    <w:p w14:paraId="5992039A" w14:textId="77777777" w:rsidR="00A525BF" w:rsidRPr="00A525BF" w:rsidRDefault="00A525BF" w:rsidP="00A525BF">
      <w:r w:rsidRPr="00A525BF">
        <w:t>        &lt;title&gt;Frameset Example&lt;/title&gt;</w:t>
      </w:r>
    </w:p>
    <w:p w14:paraId="51A122D4" w14:textId="77777777" w:rsidR="00A525BF" w:rsidRPr="00A525BF" w:rsidRDefault="00A525BF" w:rsidP="00A525BF">
      <w:r w:rsidRPr="00A525BF">
        <w:t>    &lt;/head&gt;</w:t>
      </w:r>
    </w:p>
    <w:p w14:paraId="2DC210D5" w14:textId="77777777" w:rsidR="00A525BF" w:rsidRPr="00A525BF" w:rsidRDefault="00A525BF" w:rsidP="00A525BF">
      <w:r w:rsidRPr="00A525BF">
        <w:t>    &lt;frameset cols="50%,50%"&gt;</w:t>
      </w:r>
    </w:p>
    <w:p w14:paraId="090C91DA" w14:textId="77777777" w:rsidR="00A525BF" w:rsidRPr="00A525BF" w:rsidRDefault="00A525BF" w:rsidP="00A525BF">
      <w:r w:rsidRPr="00A525BF">
        <w:t>        &lt;frame src="https://www.wikipedia.org"&gt;&lt;/frame&gt;</w:t>
      </w:r>
    </w:p>
    <w:p w14:paraId="4243FCD6" w14:textId="77777777" w:rsidR="00A525BF" w:rsidRPr="00A525BF" w:rsidRDefault="00A525BF" w:rsidP="00A525BF">
      <w:r w:rsidRPr="00A525BF">
        <w:t>        &lt;frame src="https://www.example.com"&gt;&lt;/frame&gt;</w:t>
      </w:r>
    </w:p>
    <w:p w14:paraId="454770C3" w14:textId="77777777" w:rsidR="00A525BF" w:rsidRPr="00A525BF" w:rsidRDefault="00A525BF" w:rsidP="00A525BF">
      <w:r w:rsidRPr="00A525BF">
        <w:t>    &lt;/frameset&gt;</w:t>
      </w:r>
    </w:p>
    <w:p w14:paraId="60BDCC91" w14:textId="77777777" w:rsidR="00A525BF" w:rsidRDefault="00A525BF" w:rsidP="00A525BF">
      <w:r w:rsidRPr="00A525BF">
        <w:t>&lt;/html&gt;</w:t>
      </w:r>
    </w:p>
    <w:p w14:paraId="2E5519BB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ED43729" w14:textId="6A3E01F2" w:rsidR="00A525BF" w:rsidRPr="00A525BF" w:rsidRDefault="005618E7" w:rsidP="00A525BF">
      <w:r w:rsidRPr="005618E7">
        <w:rPr>
          <w:noProof/>
        </w:rPr>
        <w:drawing>
          <wp:inline distT="0" distB="0" distL="0" distR="0" wp14:anchorId="51195230" wp14:editId="4E262A77">
            <wp:extent cx="5731510" cy="3228340"/>
            <wp:effectExtent l="0" t="0" r="2540" b="0"/>
            <wp:docPr id="20743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A372" w14:textId="77777777" w:rsidR="00A525BF" w:rsidRDefault="00A525BF">
      <w:r>
        <w:br w:type="page"/>
      </w:r>
    </w:p>
    <w:p w14:paraId="0FAB98B9" w14:textId="1AB6E0EC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49</w:t>
      </w:r>
    </w:p>
    <w:p w14:paraId="450E9C4A" w14:textId="637A69D0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‘cols’ attribute in ‘&lt;frameset&gt;’.</w:t>
      </w:r>
    </w:p>
    <w:p w14:paraId="5C8EADBB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B14E79D" w14:textId="77777777" w:rsidR="00A525BF" w:rsidRPr="00A525BF" w:rsidRDefault="00A525BF" w:rsidP="00A525BF">
      <w:r w:rsidRPr="00A525BF">
        <w:t>&lt;!DOCTYPE html&gt;</w:t>
      </w:r>
    </w:p>
    <w:p w14:paraId="0C062644" w14:textId="77777777" w:rsidR="00A525BF" w:rsidRPr="00A525BF" w:rsidRDefault="00A525BF" w:rsidP="00A525BF">
      <w:r w:rsidRPr="00A525BF">
        <w:t>&lt;html&gt;</w:t>
      </w:r>
    </w:p>
    <w:p w14:paraId="62F6A2F7" w14:textId="77777777" w:rsidR="00A525BF" w:rsidRPr="00A525BF" w:rsidRDefault="00A525BF" w:rsidP="00A525BF">
      <w:r w:rsidRPr="00A525BF">
        <w:t>    &lt;head&gt;</w:t>
      </w:r>
    </w:p>
    <w:p w14:paraId="2AD6DAA3" w14:textId="77777777" w:rsidR="00A525BF" w:rsidRPr="00A525BF" w:rsidRDefault="00A525BF" w:rsidP="00A525BF">
      <w:r w:rsidRPr="00A525BF">
        <w:t>        &lt;title&gt;Frameset with columns Example&lt;/title&gt;</w:t>
      </w:r>
    </w:p>
    <w:p w14:paraId="0F8E7131" w14:textId="77777777" w:rsidR="00A525BF" w:rsidRPr="00A525BF" w:rsidRDefault="00A525BF" w:rsidP="00A525BF">
      <w:r w:rsidRPr="00A525BF">
        <w:t>    &lt;/head&gt;</w:t>
      </w:r>
    </w:p>
    <w:p w14:paraId="66990D56" w14:textId="77777777" w:rsidR="00A525BF" w:rsidRPr="00A525BF" w:rsidRDefault="00A525BF" w:rsidP="00A525BF">
      <w:r w:rsidRPr="00A525BF">
        <w:t>    &lt;frameset cols="30%,70%"&gt;</w:t>
      </w:r>
    </w:p>
    <w:p w14:paraId="18A18059" w14:textId="77777777" w:rsidR="00A525BF" w:rsidRPr="00A525BF" w:rsidRDefault="00A525BF" w:rsidP="00A525BF">
      <w:r w:rsidRPr="00A525BF">
        <w:t>        &lt;frame src="https://www.wikipedia.org"&gt;&lt;/frame&gt;</w:t>
      </w:r>
    </w:p>
    <w:p w14:paraId="06C5A396" w14:textId="77777777" w:rsidR="00A525BF" w:rsidRPr="00A525BF" w:rsidRDefault="00A525BF" w:rsidP="00A525BF">
      <w:r w:rsidRPr="00A525BF">
        <w:t>        &lt;frame src="https://www.example.com"&gt;&lt;/frame&gt;</w:t>
      </w:r>
    </w:p>
    <w:p w14:paraId="67216F62" w14:textId="77777777" w:rsidR="00A525BF" w:rsidRPr="00A525BF" w:rsidRDefault="00A525BF" w:rsidP="00A525BF">
      <w:r w:rsidRPr="00A525BF">
        <w:t>    &lt;/frameset&gt;</w:t>
      </w:r>
    </w:p>
    <w:p w14:paraId="08BADDCB" w14:textId="77777777" w:rsidR="00A525BF" w:rsidRDefault="00A525BF" w:rsidP="00A525BF">
      <w:r w:rsidRPr="00A525BF">
        <w:t>&lt;/html&gt;</w:t>
      </w:r>
    </w:p>
    <w:p w14:paraId="23BB96A3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1A8CC89" w14:textId="41D1061A" w:rsidR="00A525BF" w:rsidRPr="00A525BF" w:rsidRDefault="005618E7" w:rsidP="00A525BF">
      <w:r w:rsidRPr="005618E7">
        <w:rPr>
          <w:noProof/>
        </w:rPr>
        <w:drawing>
          <wp:inline distT="0" distB="0" distL="0" distR="0" wp14:anchorId="726D53C7" wp14:editId="7453CE81">
            <wp:extent cx="5731510" cy="3211195"/>
            <wp:effectExtent l="0" t="0" r="2540" b="8255"/>
            <wp:docPr id="11555394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AEBD8" w14:textId="77D5FBAE" w:rsidR="00A525BF" w:rsidRDefault="00A525BF"/>
    <w:p w14:paraId="67253C58" w14:textId="77777777" w:rsidR="00A525BF" w:rsidRDefault="00A525BF">
      <w:r>
        <w:br w:type="page"/>
      </w:r>
    </w:p>
    <w:p w14:paraId="68ABB985" w14:textId="4BC415C8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50</w:t>
      </w:r>
    </w:p>
    <w:p w14:paraId="1EF91450" w14:textId="31E252E7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 Design a web page by demonstrating the usage of</w:t>
      </w:r>
      <w:r>
        <w:rPr>
          <w:b/>
          <w:bCs/>
          <w:sz w:val="28"/>
          <w:szCs w:val="28"/>
        </w:rPr>
        <w:t xml:space="preserve"> the ‘rows’ attribute in ‘&lt;frameset&gt;’</w:t>
      </w:r>
      <w:r w:rsidRPr="00D5001E">
        <w:rPr>
          <w:b/>
          <w:bCs/>
          <w:sz w:val="28"/>
          <w:szCs w:val="28"/>
        </w:rPr>
        <w:t>.</w:t>
      </w:r>
    </w:p>
    <w:p w14:paraId="548CF13E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EB67CDE" w14:textId="77777777" w:rsidR="00A525BF" w:rsidRPr="00A525BF" w:rsidRDefault="00A525BF" w:rsidP="00A525BF">
      <w:r w:rsidRPr="00A525BF">
        <w:t>&lt;!DOCTYPE html&gt;</w:t>
      </w:r>
    </w:p>
    <w:p w14:paraId="59E1204C" w14:textId="77777777" w:rsidR="00A525BF" w:rsidRPr="00A525BF" w:rsidRDefault="00A525BF" w:rsidP="00A525BF">
      <w:r w:rsidRPr="00A525BF">
        <w:t>&lt;html&gt;</w:t>
      </w:r>
    </w:p>
    <w:p w14:paraId="2CA0E0AC" w14:textId="77777777" w:rsidR="00A525BF" w:rsidRPr="00A525BF" w:rsidRDefault="00A525BF" w:rsidP="00A525BF">
      <w:r w:rsidRPr="00A525BF">
        <w:t>    &lt;head&gt;</w:t>
      </w:r>
    </w:p>
    <w:p w14:paraId="32D7F0E4" w14:textId="77777777" w:rsidR="00A525BF" w:rsidRPr="00A525BF" w:rsidRDefault="00A525BF" w:rsidP="00A525BF">
      <w:r w:rsidRPr="00A525BF">
        <w:t>        &lt;title&gt;Frameset with rows Example&lt;/title&gt;</w:t>
      </w:r>
    </w:p>
    <w:p w14:paraId="21411C78" w14:textId="77777777" w:rsidR="00A525BF" w:rsidRPr="00A525BF" w:rsidRDefault="00A525BF" w:rsidP="00A525BF">
      <w:r w:rsidRPr="00A525BF">
        <w:t>    &lt;/head&gt;</w:t>
      </w:r>
    </w:p>
    <w:p w14:paraId="59EDDF90" w14:textId="77777777" w:rsidR="00A525BF" w:rsidRPr="00A525BF" w:rsidRDefault="00A525BF" w:rsidP="00A525BF">
      <w:r w:rsidRPr="00A525BF">
        <w:t>    &lt;frameset cols="40%,60%"&gt;</w:t>
      </w:r>
    </w:p>
    <w:p w14:paraId="15A68B74" w14:textId="77777777" w:rsidR="00A525BF" w:rsidRPr="00A525BF" w:rsidRDefault="00A525BF" w:rsidP="00A525BF">
      <w:r w:rsidRPr="00A525BF">
        <w:t>        &lt;frame src="https://www.wikipedia.org"&gt;&lt;/frame&gt;</w:t>
      </w:r>
    </w:p>
    <w:p w14:paraId="3140A973" w14:textId="77777777" w:rsidR="00A525BF" w:rsidRPr="00A525BF" w:rsidRDefault="00A525BF" w:rsidP="00A525BF">
      <w:r w:rsidRPr="00A525BF">
        <w:t>        &lt;frame src="https://www.example.com"&gt;&lt;/frame&gt;</w:t>
      </w:r>
    </w:p>
    <w:p w14:paraId="18B15F1F" w14:textId="77777777" w:rsidR="00A525BF" w:rsidRPr="00A525BF" w:rsidRDefault="00A525BF" w:rsidP="00A525BF">
      <w:r w:rsidRPr="00A525BF">
        <w:t>    &lt;/frameset&gt;</w:t>
      </w:r>
    </w:p>
    <w:p w14:paraId="679AE088" w14:textId="77777777" w:rsidR="00A525BF" w:rsidRDefault="00A525BF" w:rsidP="00A525BF">
      <w:r w:rsidRPr="00A525BF">
        <w:t>&lt;/html&gt;</w:t>
      </w:r>
    </w:p>
    <w:p w14:paraId="281D3373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3087FD6" w14:textId="79D8B933" w:rsidR="00A525BF" w:rsidRPr="00A525BF" w:rsidRDefault="005618E7" w:rsidP="00A525BF">
      <w:r w:rsidRPr="005618E7">
        <w:rPr>
          <w:noProof/>
        </w:rPr>
        <w:drawing>
          <wp:inline distT="0" distB="0" distL="0" distR="0" wp14:anchorId="5B614364" wp14:editId="0CF6D4F1">
            <wp:extent cx="5731510" cy="3208655"/>
            <wp:effectExtent l="0" t="0" r="2540" b="0"/>
            <wp:docPr id="5111184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35DC" w14:textId="7C8FCB06" w:rsidR="00A525BF" w:rsidRDefault="00A525BF"/>
    <w:p w14:paraId="336CA8C1" w14:textId="77777777" w:rsidR="00A525BF" w:rsidRDefault="00A525BF">
      <w:r>
        <w:br w:type="page"/>
      </w:r>
    </w:p>
    <w:p w14:paraId="3E0FA97F" w14:textId="15E39321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51</w:t>
      </w:r>
    </w:p>
    <w:p w14:paraId="79E63C08" w14:textId="3B796EDD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the ‘frameborder’ attribute in ‘&lt;frameset&gt;’.</w:t>
      </w:r>
    </w:p>
    <w:p w14:paraId="109A0960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F166EA9" w14:textId="77777777" w:rsidR="00A525BF" w:rsidRPr="00A525BF" w:rsidRDefault="00A525BF" w:rsidP="00A525BF">
      <w:r w:rsidRPr="00A525BF">
        <w:t>&lt;!DOCTYPE html&gt;</w:t>
      </w:r>
    </w:p>
    <w:p w14:paraId="4AA04AC3" w14:textId="77777777" w:rsidR="00A525BF" w:rsidRPr="00A525BF" w:rsidRDefault="00A525BF" w:rsidP="00A525BF">
      <w:r w:rsidRPr="00A525BF">
        <w:t>&lt;html&gt;</w:t>
      </w:r>
    </w:p>
    <w:p w14:paraId="0260E94B" w14:textId="77777777" w:rsidR="00A525BF" w:rsidRPr="00A525BF" w:rsidRDefault="00A525BF" w:rsidP="00A525BF">
      <w:r w:rsidRPr="00A525BF">
        <w:t>    &lt;head&gt;</w:t>
      </w:r>
    </w:p>
    <w:p w14:paraId="5AE29C8A" w14:textId="77777777" w:rsidR="00A525BF" w:rsidRPr="00A525BF" w:rsidRDefault="00A525BF" w:rsidP="00A525BF">
      <w:r w:rsidRPr="00A525BF">
        <w:t>        &lt;title&gt;Frameset without Borders&lt;/title&gt;</w:t>
      </w:r>
    </w:p>
    <w:p w14:paraId="429C401D" w14:textId="77777777" w:rsidR="00A525BF" w:rsidRPr="00A525BF" w:rsidRDefault="00A525BF" w:rsidP="00A525BF">
      <w:r w:rsidRPr="00A525BF">
        <w:t>    &lt;/head&gt;</w:t>
      </w:r>
    </w:p>
    <w:p w14:paraId="7F546B2D" w14:textId="77777777" w:rsidR="00A525BF" w:rsidRPr="00A525BF" w:rsidRDefault="00A525BF" w:rsidP="00A525BF">
      <w:r w:rsidRPr="00A525BF">
        <w:t>    &lt;frameset cols="50%,50%" frameborder="0"&gt;</w:t>
      </w:r>
    </w:p>
    <w:p w14:paraId="64A0AAF6" w14:textId="77777777" w:rsidR="00A525BF" w:rsidRPr="00A525BF" w:rsidRDefault="00A525BF" w:rsidP="00A525BF">
      <w:r w:rsidRPr="00A525BF">
        <w:t>        &lt;frame src="https://www.wikipedia.org"&gt;&lt;/frame&gt;</w:t>
      </w:r>
    </w:p>
    <w:p w14:paraId="02CB84E6" w14:textId="77777777" w:rsidR="00A525BF" w:rsidRPr="00A525BF" w:rsidRDefault="00A525BF" w:rsidP="00A525BF">
      <w:r w:rsidRPr="00A525BF">
        <w:t>        &lt;frame src="https://www.example.com"&gt;&lt;/frame&gt;</w:t>
      </w:r>
    </w:p>
    <w:p w14:paraId="54B623C0" w14:textId="77777777" w:rsidR="00A525BF" w:rsidRPr="00A525BF" w:rsidRDefault="00A525BF" w:rsidP="00A525BF">
      <w:r w:rsidRPr="00A525BF">
        <w:t>    &lt;/frameset&gt;</w:t>
      </w:r>
    </w:p>
    <w:p w14:paraId="6A865F6E" w14:textId="77777777" w:rsidR="00A525BF" w:rsidRDefault="00A525BF" w:rsidP="00A525BF">
      <w:r w:rsidRPr="00A525BF">
        <w:t>&lt;/html&gt;</w:t>
      </w:r>
    </w:p>
    <w:p w14:paraId="17E27A2B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EF232B4" w14:textId="18EFDCA2" w:rsidR="00A525BF" w:rsidRDefault="005618E7">
      <w:r w:rsidRPr="005618E7">
        <w:rPr>
          <w:noProof/>
        </w:rPr>
        <w:drawing>
          <wp:inline distT="0" distB="0" distL="0" distR="0" wp14:anchorId="6E84FCE4" wp14:editId="54459876">
            <wp:extent cx="5731510" cy="3206750"/>
            <wp:effectExtent l="0" t="0" r="2540" b="0"/>
            <wp:docPr id="1320365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9D50" w14:textId="77777777" w:rsidR="00A525BF" w:rsidRDefault="00A525BF">
      <w:r>
        <w:br w:type="page"/>
      </w:r>
    </w:p>
    <w:p w14:paraId="00667521" w14:textId="7FAE8A5D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52</w:t>
      </w:r>
    </w:p>
    <w:p w14:paraId="75A830E0" w14:textId="53F0DC18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the ‘border’ attribute in ‘&lt;frameset&gt;’.</w:t>
      </w:r>
    </w:p>
    <w:p w14:paraId="506802ED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A1E0FED" w14:textId="77777777" w:rsidR="00A525BF" w:rsidRPr="00A525BF" w:rsidRDefault="00A525BF" w:rsidP="00A525BF">
      <w:r w:rsidRPr="00A525BF">
        <w:t>&lt;!DOCTYPE html&gt;</w:t>
      </w:r>
    </w:p>
    <w:p w14:paraId="2E55D403" w14:textId="77777777" w:rsidR="00A525BF" w:rsidRPr="00A525BF" w:rsidRDefault="00A525BF" w:rsidP="00A525BF">
      <w:r w:rsidRPr="00A525BF">
        <w:t>&lt;html&gt;</w:t>
      </w:r>
    </w:p>
    <w:p w14:paraId="2DB3338F" w14:textId="77777777" w:rsidR="00A525BF" w:rsidRPr="00A525BF" w:rsidRDefault="00A525BF" w:rsidP="00A525BF">
      <w:r w:rsidRPr="00A525BF">
        <w:t>    &lt;head&gt;</w:t>
      </w:r>
    </w:p>
    <w:p w14:paraId="4ECDBED4" w14:textId="77777777" w:rsidR="00A525BF" w:rsidRPr="00A525BF" w:rsidRDefault="00A525BF" w:rsidP="00A525BF">
      <w:r w:rsidRPr="00A525BF">
        <w:t>        &lt;title&gt;Frameset without Custom Borders&lt;/title&gt;</w:t>
      </w:r>
    </w:p>
    <w:p w14:paraId="461EA89A" w14:textId="77777777" w:rsidR="00A525BF" w:rsidRPr="00A525BF" w:rsidRDefault="00A525BF" w:rsidP="00A525BF">
      <w:r w:rsidRPr="00A525BF">
        <w:t>    &lt;/head&gt;</w:t>
      </w:r>
    </w:p>
    <w:p w14:paraId="2136F0C4" w14:textId="77777777" w:rsidR="00A525BF" w:rsidRPr="00A525BF" w:rsidRDefault="00A525BF" w:rsidP="00A525BF">
      <w:r w:rsidRPr="00A525BF">
        <w:t>    &lt;frameset cols="50%,50%" border="5"&gt;</w:t>
      </w:r>
    </w:p>
    <w:p w14:paraId="53BF5A5B" w14:textId="77777777" w:rsidR="00A525BF" w:rsidRPr="00A525BF" w:rsidRDefault="00A525BF" w:rsidP="00A525BF">
      <w:r w:rsidRPr="00A525BF">
        <w:t>        &lt;frame src="https://www.wikipedia.org"&gt;&lt;/frame&gt;</w:t>
      </w:r>
    </w:p>
    <w:p w14:paraId="6EFA3603" w14:textId="77777777" w:rsidR="00A525BF" w:rsidRPr="00A525BF" w:rsidRDefault="00A525BF" w:rsidP="00A525BF">
      <w:r w:rsidRPr="00A525BF">
        <w:t>        &lt;frame src="https://www.example.com"&gt;&lt;/frame&gt;</w:t>
      </w:r>
    </w:p>
    <w:p w14:paraId="0FF712F2" w14:textId="77777777" w:rsidR="00A525BF" w:rsidRPr="00A525BF" w:rsidRDefault="00A525BF" w:rsidP="00A525BF">
      <w:r w:rsidRPr="00A525BF">
        <w:t>    &lt;/frameset&gt;</w:t>
      </w:r>
    </w:p>
    <w:p w14:paraId="149E7927" w14:textId="77777777" w:rsidR="00A525BF" w:rsidRDefault="00A525BF" w:rsidP="00A525BF">
      <w:r w:rsidRPr="00A525BF">
        <w:t>&lt;/html&gt;</w:t>
      </w:r>
    </w:p>
    <w:p w14:paraId="0DBFD77D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3D99898" w14:textId="54939E58" w:rsidR="00A525BF" w:rsidRPr="00A525BF" w:rsidRDefault="005618E7" w:rsidP="00A525BF">
      <w:r w:rsidRPr="005618E7">
        <w:rPr>
          <w:noProof/>
        </w:rPr>
        <w:drawing>
          <wp:inline distT="0" distB="0" distL="0" distR="0" wp14:anchorId="49081641" wp14:editId="65B462F7">
            <wp:extent cx="5731510" cy="3184525"/>
            <wp:effectExtent l="0" t="0" r="2540" b="0"/>
            <wp:docPr id="716524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DBF6" w14:textId="77777777" w:rsidR="00A525BF" w:rsidRDefault="00A525BF">
      <w:r>
        <w:br w:type="page"/>
      </w:r>
    </w:p>
    <w:p w14:paraId="41452892" w14:textId="0DC75E6B" w:rsidR="00A525BF" w:rsidRPr="00D5001E" w:rsidRDefault="00A525BF" w:rsidP="00A525B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</w:t>
      </w:r>
      <w:r w:rsidR="00801639">
        <w:rPr>
          <w:b/>
          <w:bCs/>
          <w:sz w:val="28"/>
          <w:szCs w:val="28"/>
        </w:rPr>
        <w:t>3</w:t>
      </w:r>
    </w:p>
    <w:p w14:paraId="15324727" w14:textId="68C6B5EC" w:rsidR="00A525BF" w:rsidRPr="00D5001E" w:rsidRDefault="00A525BF" w:rsidP="00A525B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the ‘noresize’ attribute in ‘&lt;frame&gt;’.</w:t>
      </w:r>
    </w:p>
    <w:p w14:paraId="44E05C0A" w14:textId="77777777" w:rsidR="00A525BF" w:rsidRPr="00D5001E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CD7C92F" w14:textId="77777777" w:rsidR="00A525BF" w:rsidRPr="00A525BF" w:rsidRDefault="00A525BF" w:rsidP="00A525BF">
      <w:r w:rsidRPr="00A525BF">
        <w:t>&lt;!DOCTYPE html&gt;</w:t>
      </w:r>
    </w:p>
    <w:p w14:paraId="3D4DF202" w14:textId="77777777" w:rsidR="00A525BF" w:rsidRPr="00A525BF" w:rsidRDefault="00A525BF" w:rsidP="00A525BF">
      <w:r w:rsidRPr="00A525BF">
        <w:t>&lt;html&gt;</w:t>
      </w:r>
    </w:p>
    <w:p w14:paraId="7249F9B6" w14:textId="77777777" w:rsidR="00A525BF" w:rsidRPr="00A525BF" w:rsidRDefault="00A525BF" w:rsidP="00A525BF">
      <w:r w:rsidRPr="00A525BF">
        <w:t>    &lt;head&gt;</w:t>
      </w:r>
    </w:p>
    <w:p w14:paraId="1AFDA3CB" w14:textId="77777777" w:rsidR="00A525BF" w:rsidRPr="00A525BF" w:rsidRDefault="00A525BF" w:rsidP="00A525BF">
      <w:r w:rsidRPr="00A525BF">
        <w:t>        &lt;title&gt;Frameset without no resize&lt;/title&gt;</w:t>
      </w:r>
    </w:p>
    <w:p w14:paraId="0F817326" w14:textId="77777777" w:rsidR="00A525BF" w:rsidRPr="00A525BF" w:rsidRDefault="00A525BF" w:rsidP="00A525BF">
      <w:r w:rsidRPr="00A525BF">
        <w:t>    &lt;/head&gt;</w:t>
      </w:r>
    </w:p>
    <w:p w14:paraId="742B2875" w14:textId="77777777" w:rsidR="00A525BF" w:rsidRPr="00A525BF" w:rsidRDefault="00A525BF" w:rsidP="00A525BF">
      <w:r w:rsidRPr="00A525BF">
        <w:t>    &lt;frameset cols="50%,50%"&gt;</w:t>
      </w:r>
    </w:p>
    <w:p w14:paraId="36BBFE6D" w14:textId="77777777" w:rsidR="00A525BF" w:rsidRPr="00A525BF" w:rsidRDefault="00A525BF" w:rsidP="00A525BF">
      <w:r w:rsidRPr="00A525BF">
        <w:t>        &lt;frame src="https://www.wikipedia.org"&gt;&lt;/frame&gt;</w:t>
      </w:r>
    </w:p>
    <w:p w14:paraId="651C610E" w14:textId="77777777" w:rsidR="00A525BF" w:rsidRPr="00A525BF" w:rsidRDefault="00A525BF" w:rsidP="00A525BF">
      <w:r w:rsidRPr="00A525BF">
        <w:t>        &lt;frame src="https://www.example.com"&gt;&lt;/frame&gt;</w:t>
      </w:r>
    </w:p>
    <w:p w14:paraId="0CC43E8A" w14:textId="77777777" w:rsidR="00A525BF" w:rsidRPr="00A525BF" w:rsidRDefault="00A525BF" w:rsidP="00A525BF">
      <w:r w:rsidRPr="00A525BF">
        <w:t>    &lt;/frameset&gt;</w:t>
      </w:r>
    </w:p>
    <w:p w14:paraId="5F9FEF8D" w14:textId="77777777" w:rsidR="00A525BF" w:rsidRDefault="00A525BF" w:rsidP="00A525BF">
      <w:r w:rsidRPr="00A525BF">
        <w:t>&lt;/html&gt;</w:t>
      </w:r>
    </w:p>
    <w:p w14:paraId="529A9CA2" w14:textId="77777777" w:rsidR="00A525BF" w:rsidRDefault="00A525BF" w:rsidP="00A525B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6205CF2" w14:textId="24C2B3A5" w:rsidR="00A525BF" w:rsidRPr="00A525BF" w:rsidRDefault="005618E7" w:rsidP="00A525BF">
      <w:r w:rsidRPr="005618E7">
        <w:rPr>
          <w:noProof/>
        </w:rPr>
        <w:drawing>
          <wp:inline distT="0" distB="0" distL="0" distR="0" wp14:anchorId="5ED8C18B" wp14:editId="3E9E9B30">
            <wp:extent cx="5731510" cy="3225165"/>
            <wp:effectExtent l="0" t="0" r="2540" b="0"/>
            <wp:docPr id="1875515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95C5" w14:textId="11356BCC" w:rsidR="00A525BF" w:rsidRDefault="00A525BF"/>
    <w:p w14:paraId="49751945" w14:textId="77777777" w:rsidR="00A525BF" w:rsidRDefault="00A525BF">
      <w:r>
        <w:br w:type="page"/>
      </w:r>
    </w:p>
    <w:p w14:paraId="01E7042F" w14:textId="5BA66A69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54</w:t>
      </w:r>
    </w:p>
    <w:p w14:paraId="16983E9E" w14:textId="6DA04049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 xml:space="preserve">the </w:t>
      </w:r>
      <w:r w:rsidR="005618E7">
        <w:rPr>
          <w:b/>
          <w:bCs/>
          <w:sz w:val="28"/>
          <w:szCs w:val="28"/>
        </w:rPr>
        <w:t>‘&lt;header&gt;’ tag.</w:t>
      </w:r>
    </w:p>
    <w:p w14:paraId="69A6E813" w14:textId="683A393B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</w:t>
      </w:r>
      <w:r w:rsidR="005618E7">
        <w:rPr>
          <w:b/>
          <w:bCs/>
          <w:sz w:val="28"/>
          <w:szCs w:val="28"/>
          <w:u w:val="single"/>
        </w:rPr>
        <w:t>urse:</w:t>
      </w:r>
    </w:p>
    <w:p w14:paraId="3454B736" w14:textId="77777777" w:rsidR="00801639" w:rsidRPr="00801639" w:rsidRDefault="00801639" w:rsidP="00801639">
      <w:r w:rsidRPr="00801639">
        <w:t>&lt;!DOCTYPE html&gt;</w:t>
      </w:r>
    </w:p>
    <w:p w14:paraId="3105529B" w14:textId="77777777" w:rsidR="00801639" w:rsidRPr="00801639" w:rsidRDefault="00801639" w:rsidP="00801639">
      <w:r w:rsidRPr="00801639">
        <w:t>&lt;html&gt;</w:t>
      </w:r>
    </w:p>
    <w:p w14:paraId="343EE2CB" w14:textId="77777777" w:rsidR="00801639" w:rsidRPr="00801639" w:rsidRDefault="00801639" w:rsidP="00801639">
      <w:r w:rsidRPr="00801639">
        <w:t>    &lt;head&gt;</w:t>
      </w:r>
    </w:p>
    <w:p w14:paraId="6B8F6175" w14:textId="77777777" w:rsidR="00801639" w:rsidRPr="00801639" w:rsidRDefault="00801639" w:rsidP="00801639">
      <w:r w:rsidRPr="00801639">
        <w:t>        &lt;title&gt;Header Example&lt;/title&gt;</w:t>
      </w:r>
    </w:p>
    <w:p w14:paraId="769AABEE" w14:textId="77777777" w:rsidR="00801639" w:rsidRPr="00801639" w:rsidRDefault="00801639" w:rsidP="00801639">
      <w:r w:rsidRPr="00801639">
        <w:t>    &lt;/head&gt;</w:t>
      </w:r>
    </w:p>
    <w:p w14:paraId="26C2AEFE" w14:textId="77777777" w:rsidR="00801639" w:rsidRPr="00801639" w:rsidRDefault="00801639" w:rsidP="00801639">
      <w:r w:rsidRPr="00801639">
        <w:t>    &lt;body&gt;</w:t>
      </w:r>
    </w:p>
    <w:p w14:paraId="15BFFE8C" w14:textId="77777777" w:rsidR="00801639" w:rsidRPr="00801639" w:rsidRDefault="00801639" w:rsidP="00801639">
      <w:r w:rsidRPr="00801639">
        <w:t>        &lt;header&gt;</w:t>
      </w:r>
    </w:p>
    <w:p w14:paraId="01950426" w14:textId="77777777" w:rsidR="00801639" w:rsidRPr="00801639" w:rsidRDefault="00801639" w:rsidP="00801639">
      <w:r w:rsidRPr="00801639">
        <w:t>        &lt;h1&gt;My Travel Blog&lt;/h1&gt;</w:t>
      </w:r>
    </w:p>
    <w:p w14:paraId="4CCCDDA0" w14:textId="77777777" w:rsidR="00801639" w:rsidRPr="00801639" w:rsidRDefault="00801639" w:rsidP="00801639">
      <w:r w:rsidRPr="00801639">
        <w:t>        &lt;nav&gt;</w:t>
      </w:r>
    </w:p>
    <w:p w14:paraId="6A5F2953" w14:textId="77777777" w:rsidR="00801639" w:rsidRPr="00801639" w:rsidRDefault="00801639" w:rsidP="00801639">
      <w:r w:rsidRPr="00801639">
        <w:t>            &lt;a href="#home"&gt;Home&lt;/a&gt; |</w:t>
      </w:r>
    </w:p>
    <w:p w14:paraId="5FC15787" w14:textId="77777777" w:rsidR="00801639" w:rsidRPr="00801639" w:rsidRDefault="00801639" w:rsidP="00801639">
      <w:r w:rsidRPr="00801639">
        <w:t>            &lt;a href="#destinations"&gt;Destinations&lt;/a&gt; |</w:t>
      </w:r>
    </w:p>
    <w:p w14:paraId="1747B1FC" w14:textId="77777777" w:rsidR="00801639" w:rsidRPr="00801639" w:rsidRDefault="00801639" w:rsidP="00801639">
      <w:r w:rsidRPr="00801639">
        <w:t>            &lt;a href="#contact"&gt;Contact&lt;/a&gt; |</w:t>
      </w:r>
    </w:p>
    <w:p w14:paraId="3483BF27" w14:textId="77777777" w:rsidR="00801639" w:rsidRPr="00801639" w:rsidRDefault="00801639" w:rsidP="00801639">
      <w:r w:rsidRPr="00801639">
        <w:t>        &lt;/nav&gt;</w:t>
      </w:r>
    </w:p>
    <w:p w14:paraId="3D491442" w14:textId="77777777" w:rsidR="00801639" w:rsidRPr="00801639" w:rsidRDefault="00801639" w:rsidP="00801639">
      <w:r w:rsidRPr="00801639">
        <w:t>        &lt;/header&gt;</w:t>
      </w:r>
    </w:p>
    <w:p w14:paraId="379B00B1" w14:textId="77777777" w:rsidR="00801639" w:rsidRPr="00801639" w:rsidRDefault="00801639" w:rsidP="00801639">
      <w:r w:rsidRPr="00801639">
        <w:t>    &lt;/body&gt;</w:t>
      </w:r>
    </w:p>
    <w:p w14:paraId="50766289" w14:textId="77777777" w:rsidR="00801639" w:rsidRPr="00801639" w:rsidRDefault="00801639" w:rsidP="00801639">
      <w:r w:rsidRPr="00801639">
        <w:t>&lt;/html&gt;</w:t>
      </w:r>
    </w:p>
    <w:p w14:paraId="1A4D16DD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965CB4F" w14:textId="7CE9DBC0" w:rsidR="00801639" w:rsidRDefault="00382950">
      <w:r w:rsidRPr="00382950">
        <w:rPr>
          <w:noProof/>
        </w:rPr>
        <w:drawing>
          <wp:inline distT="0" distB="0" distL="0" distR="0" wp14:anchorId="6029B7C3" wp14:editId="6D758E96">
            <wp:extent cx="5731510" cy="2457450"/>
            <wp:effectExtent l="0" t="0" r="2540" b="0"/>
            <wp:docPr id="15459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05FB" w14:textId="6FA4F5B8" w:rsidR="00801639" w:rsidRPr="00D5001E" w:rsidRDefault="00801639" w:rsidP="00382950">
      <w:pPr>
        <w:jc w:val="center"/>
        <w:rPr>
          <w:b/>
          <w:bCs/>
          <w:sz w:val="28"/>
          <w:szCs w:val="28"/>
        </w:rPr>
      </w:pPr>
      <w:r>
        <w:br w:type="page"/>
      </w: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55</w:t>
      </w:r>
    </w:p>
    <w:p w14:paraId="0B4C494D" w14:textId="0EBBB391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 xml:space="preserve">the </w:t>
      </w:r>
      <w:r w:rsidR="005618E7">
        <w:rPr>
          <w:b/>
          <w:bCs/>
          <w:sz w:val="28"/>
          <w:szCs w:val="28"/>
        </w:rPr>
        <w:t>‘&lt;nav&gt;’ tag.</w:t>
      </w:r>
    </w:p>
    <w:p w14:paraId="08A4BDA8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F609090" w14:textId="77777777" w:rsidR="00801639" w:rsidRPr="00801639" w:rsidRDefault="00801639" w:rsidP="00801639">
      <w:r w:rsidRPr="00801639">
        <w:t>&lt;!DOCTYPE html&gt;</w:t>
      </w:r>
    </w:p>
    <w:p w14:paraId="06968AE8" w14:textId="77777777" w:rsidR="00801639" w:rsidRPr="00801639" w:rsidRDefault="00801639" w:rsidP="00801639">
      <w:r w:rsidRPr="00801639">
        <w:t>&lt;html&gt;</w:t>
      </w:r>
    </w:p>
    <w:p w14:paraId="585B884C" w14:textId="77777777" w:rsidR="00801639" w:rsidRPr="00801639" w:rsidRDefault="00801639" w:rsidP="00801639">
      <w:r w:rsidRPr="00801639">
        <w:t>    &lt;head&gt;</w:t>
      </w:r>
    </w:p>
    <w:p w14:paraId="4A88B748" w14:textId="77777777" w:rsidR="00801639" w:rsidRPr="00801639" w:rsidRDefault="00801639" w:rsidP="00801639">
      <w:r w:rsidRPr="00801639">
        <w:t>        &lt;title&gt;Nav Example&lt;/title&gt;</w:t>
      </w:r>
    </w:p>
    <w:p w14:paraId="79EC1FAB" w14:textId="77777777" w:rsidR="00801639" w:rsidRPr="00801639" w:rsidRDefault="00801639" w:rsidP="00801639">
      <w:r w:rsidRPr="00801639">
        <w:t>    &lt;/head&gt;</w:t>
      </w:r>
    </w:p>
    <w:p w14:paraId="7287CD24" w14:textId="77777777" w:rsidR="00801639" w:rsidRPr="00801639" w:rsidRDefault="00801639" w:rsidP="00801639">
      <w:r w:rsidRPr="00801639">
        <w:t>    &lt;body&gt;</w:t>
      </w:r>
    </w:p>
    <w:p w14:paraId="5ED5DF2E" w14:textId="77777777" w:rsidR="00801639" w:rsidRPr="00801639" w:rsidRDefault="00801639" w:rsidP="00801639">
      <w:r w:rsidRPr="00801639">
        <w:t>        &lt;nav&gt;</w:t>
      </w:r>
    </w:p>
    <w:p w14:paraId="4DDFC05A" w14:textId="77777777" w:rsidR="00801639" w:rsidRPr="00801639" w:rsidRDefault="00801639" w:rsidP="00801639">
      <w:r w:rsidRPr="00801639">
        <w:t>            &lt;ul&gt;</w:t>
      </w:r>
    </w:p>
    <w:p w14:paraId="1BE311F7" w14:textId="77777777" w:rsidR="00801639" w:rsidRPr="00801639" w:rsidRDefault="00801639" w:rsidP="00801639">
      <w:r w:rsidRPr="00801639">
        <w:t>                &lt;li&gt;&lt;a href="#home"&gt;Home&lt;/a&gt;&lt;/li&gt;</w:t>
      </w:r>
    </w:p>
    <w:p w14:paraId="7134FF54" w14:textId="77777777" w:rsidR="00801639" w:rsidRPr="00801639" w:rsidRDefault="00801639" w:rsidP="00801639">
      <w:r w:rsidRPr="00801639">
        <w:t>                &lt;li&gt;&lt;a href="#services"&gt;Services&lt;/a&gt;&lt;/li&gt;</w:t>
      </w:r>
    </w:p>
    <w:p w14:paraId="1934281D" w14:textId="77777777" w:rsidR="00801639" w:rsidRPr="00801639" w:rsidRDefault="00801639" w:rsidP="00801639">
      <w:r w:rsidRPr="00801639">
        <w:t>                &lt;li&gt;&lt;a href="#blog"&gt;Blog&lt;/a&gt;&lt;/li&gt;</w:t>
      </w:r>
    </w:p>
    <w:p w14:paraId="00F397E9" w14:textId="77777777" w:rsidR="00801639" w:rsidRPr="00801639" w:rsidRDefault="00801639" w:rsidP="00801639">
      <w:r w:rsidRPr="00801639">
        <w:t>            &lt;/ul&gt;</w:t>
      </w:r>
    </w:p>
    <w:p w14:paraId="1C17820A" w14:textId="77777777" w:rsidR="00801639" w:rsidRPr="00801639" w:rsidRDefault="00801639" w:rsidP="00801639">
      <w:r w:rsidRPr="00801639">
        <w:t xml:space="preserve">            </w:t>
      </w:r>
    </w:p>
    <w:p w14:paraId="4CE47C8B" w14:textId="77777777" w:rsidR="00801639" w:rsidRPr="00801639" w:rsidRDefault="00801639" w:rsidP="00801639">
      <w:r w:rsidRPr="00801639">
        <w:t>        &lt;/nav&gt;</w:t>
      </w:r>
    </w:p>
    <w:p w14:paraId="748ACDB4" w14:textId="77777777" w:rsidR="00801639" w:rsidRPr="00801639" w:rsidRDefault="00801639" w:rsidP="00801639">
      <w:r w:rsidRPr="00801639">
        <w:t xml:space="preserve">        </w:t>
      </w:r>
    </w:p>
    <w:p w14:paraId="0C025573" w14:textId="77777777" w:rsidR="00801639" w:rsidRPr="00801639" w:rsidRDefault="00801639" w:rsidP="00801639">
      <w:r w:rsidRPr="00801639">
        <w:t>    &lt;/body&gt;</w:t>
      </w:r>
    </w:p>
    <w:p w14:paraId="5094D559" w14:textId="77777777" w:rsidR="00801639" w:rsidRPr="00801639" w:rsidRDefault="00801639" w:rsidP="00801639">
      <w:r w:rsidRPr="00801639">
        <w:t>&lt;/html&gt;</w:t>
      </w:r>
    </w:p>
    <w:p w14:paraId="77A6E07A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E8F07DD" w14:textId="0753BD2F" w:rsidR="00801639" w:rsidRDefault="00382950">
      <w:r w:rsidRPr="00382950">
        <w:rPr>
          <w:noProof/>
        </w:rPr>
        <w:drawing>
          <wp:inline distT="0" distB="0" distL="0" distR="0" wp14:anchorId="4FB5EB81" wp14:editId="6BED7C23">
            <wp:extent cx="5731510" cy="1732915"/>
            <wp:effectExtent l="0" t="0" r="2540" b="635"/>
            <wp:docPr id="593962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639">
        <w:br w:type="page"/>
      </w:r>
    </w:p>
    <w:p w14:paraId="03F2A72B" w14:textId="5FA24DB4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56</w:t>
      </w:r>
    </w:p>
    <w:p w14:paraId="0F03D2DF" w14:textId="2FD8C8BE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 xml:space="preserve">the </w:t>
      </w:r>
      <w:r w:rsidR="005618E7">
        <w:rPr>
          <w:b/>
          <w:bCs/>
          <w:sz w:val="28"/>
          <w:szCs w:val="28"/>
        </w:rPr>
        <w:t>‘&lt;main&gt;’ tag.</w:t>
      </w:r>
    </w:p>
    <w:p w14:paraId="20BD7BF9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AF34A7D" w14:textId="77777777" w:rsidR="00801639" w:rsidRPr="00801639" w:rsidRDefault="00801639" w:rsidP="00801639">
      <w:r w:rsidRPr="00801639">
        <w:t>&lt;html&gt;</w:t>
      </w:r>
    </w:p>
    <w:p w14:paraId="527D62DE" w14:textId="77777777" w:rsidR="00801639" w:rsidRPr="00801639" w:rsidRDefault="00801639" w:rsidP="00801639">
      <w:r w:rsidRPr="00801639">
        <w:t>    &lt;head&gt;</w:t>
      </w:r>
    </w:p>
    <w:p w14:paraId="2F46C71A" w14:textId="77777777" w:rsidR="00801639" w:rsidRPr="00801639" w:rsidRDefault="00801639" w:rsidP="00801639">
      <w:r w:rsidRPr="00801639">
        <w:t>        &lt;title&gt;Main Tag Example&lt;/title&gt;</w:t>
      </w:r>
    </w:p>
    <w:p w14:paraId="4950EBDD" w14:textId="77777777" w:rsidR="00801639" w:rsidRPr="00801639" w:rsidRDefault="00801639" w:rsidP="00801639">
      <w:r w:rsidRPr="00801639">
        <w:t>    &lt;/head&gt;</w:t>
      </w:r>
    </w:p>
    <w:p w14:paraId="407558B3" w14:textId="77777777" w:rsidR="00801639" w:rsidRPr="00801639" w:rsidRDefault="00801639" w:rsidP="00801639">
      <w:r w:rsidRPr="00801639">
        <w:t>    &lt;body&gt;</w:t>
      </w:r>
    </w:p>
    <w:p w14:paraId="70D89594" w14:textId="77777777" w:rsidR="00801639" w:rsidRPr="00801639" w:rsidRDefault="00801639" w:rsidP="00801639">
      <w:r w:rsidRPr="00801639">
        <w:t>        &lt;main&gt;</w:t>
      </w:r>
    </w:p>
    <w:p w14:paraId="3FEF44B4" w14:textId="77777777" w:rsidR="00801639" w:rsidRPr="00801639" w:rsidRDefault="00801639" w:rsidP="00801639">
      <w:r w:rsidRPr="00801639">
        <w:t>            &lt;h2&gt;Today's Weather Update&lt;/h2&gt;</w:t>
      </w:r>
    </w:p>
    <w:p w14:paraId="592B83A2" w14:textId="77777777" w:rsidR="00801639" w:rsidRPr="00801639" w:rsidRDefault="00801639" w:rsidP="00801639">
      <w:r w:rsidRPr="00801639">
        <w:t>            &lt;p&gt;It's sunny with a high of 32 degrees and low humidity across coastal regions.&lt;/p&gt;</w:t>
      </w:r>
    </w:p>
    <w:p w14:paraId="7565BA4F" w14:textId="77777777" w:rsidR="00801639" w:rsidRPr="00801639" w:rsidRDefault="00801639" w:rsidP="00801639">
      <w:r w:rsidRPr="00801639">
        <w:t>        &lt;/main&gt;</w:t>
      </w:r>
    </w:p>
    <w:p w14:paraId="5AA96E72" w14:textId="77777777" w:rsidR="00801639" w:rsidRPr="00801639" w:rsidRDefault="00801639" w:rsidP="00801639">
      <w:r w:rsidRPr="00801639">
        <w:t>    &lt;/body&gt;</w:t>
      </w:r>
    </w:p>
    <w:p w14:paraId="30FEEE19" w14:textId="77777777" w:rsidR="00801639" w:rsidRPr="00801639" w:rsidRDefault="00801639" w:rsidP="00801639">
      <w:r w:rsidRPr="00801639">
        <w:t>&lt;/html&gt;</w:t>
      </w:r>
    </w:p>
    <w:p w14:paraId="708BDD89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038E7DB" w14:textId="173FD3E9" w:rsidR="00A525BF" w:rsidRDefault="00382950">
      <w:r w:rsidRPr="00382950">
        <w:rPr>
          <w:noProof/>
        </w:rPr>
        <w:drawing>
          <wp:inline distT="0" distB="0" distL="0" distR="0" wp14:anchorId="3798797E" wp14:editId="0C456F46">
            <wp:extent cx="5731510" cy="1704340"/>
            <wp:effectExtent l="0" t="0" r="2540" b="0"/>
            <wp:docPr id="1652455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7E71" w14:textId="77777777" w:rsidR="00A525BF" w:rsidRDefault="00A525BF">
      <w:r>
        <w:br w:type="page"/>
      </w:r>
    </w:p>
    <w:p w14:paraId="2049B376" w14:textId="71EE0303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57</w:t>
      </w:r>
    </w:p>
    <w:p w14:paraId="46766B97" w14:textId="155573B2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 xml:space="preserve">the </w:t>
      </w:r>
      <w:r w:rsidR="005618E7">
        <w:rPr>
          <w:b/>
          <w:bCs/>
          <w:sz w:val="28"/>
          <w:szCs w:val="28"/>
        </w:rPr>
        <w:t>‘&lt;article&gt;’ tag.</w:t>
      </w:r>
    </w:p>
    <w:p w14:paraId="480A62C3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9334D0A" w14:textId="77777777" w:rsidR="00801639" w:rsidRPr="00801639" w:rsidRDefault="00801639" w:rsidP="00801639">
      <w:r w:rsidRPr="00801639">
        <w:t>&lt;!DOCTYPE html&gt;</w:t>
      </w:r>
    </w:p>
    <w:p w14:paraId="201F577F" w14:textId="77777777" w:rsidR="00801639" w:rsidRPr="00801639" w:rsidRDefault="00801639" w:rsidP="00801639">
      <w:r w:rsidRPr="00801639">
        <w:t>&lt;html&gt;</w:t>
      </w:r>
    </w:p>
    <w:p w14:paraId="6D6C54F6" w14:textId="77777777" w:rsidR="00801639" w:rsidRPr="00801639" w:rsidRDefault="00801639" w:rsidP="00801639">
      <w:r w:rsidRPr="00801639">
        <w:t>    &lt;head&gt;</w:t>
      </w:r>
    </w:p>
    <w:p w14:paraId="7004598D" w14:textId="77777777" w:rsidR="00801639" w:rsidRPr="00801639" w:rsidRDefault="00801639" w:rsidP="00801639">
      <w:r w:rsidRPr="00801639">
        <w:t>        &lt;title&gt;article Example&lt;/title&gt;</w:t>
      </w:r>
    </w:p>
    <w:p w14:paraId="71EC5D8C" w14:textId="77777777" w:rsidR="00801639" w:rsidRPr="00801639" w:rsidRDefault="00801639" w:rsidP="00801639">
      <w:r w:rsidRPr="00801639">
        <w:t>    &lt;/head&gt;</w:t>
      </w:r>
    </w:p>
    <w:p w14:paraId="13CDB049" w14:textId="77777777" w:rsidR="00801639" w:rsidRPr="00801639" w:rsidRDefault="00801639" w:rsidP="00801639">
      <w:r w:rsidRPr="00801639">
        <w:t>    &lt;body&gt;</w:t>
      </w:r>
    </w:p>
    <w:p w14:paraId="54F08DB3" w14:textId="77777777" w:rsidR="00801639" w:rsidRPr="00801639" w:rsidRDefault="00801639" w:rsidP="00801639">
      <w:r w:rsidRPr="00801639">
        <w:t>        &lt;article&gt;</w:t>
      </w:r>
    </w:p>
    <w:p w14:paraId="2B78FA2C" w14:textId="77777777" w:rsidR="00801639" w:rsidRPr="00801639" w:rsidRDefault="00801639" w:rsidP="00801639">
      <w:r w:rsidRPr="00801639">
        <w:t>            &lt;h2&gt;Top 5 Budget Travel Destinations&lt;/h2&gt;</w:t>
      </w:r>
    </w:p>
    <w:p w14:paraId="5B224446" w14:textId="77777777" w:rsidR="00801639" w:rsidRPr="00801639" w:rsidRDefault="00801639" w:rsidP="00801639">
      <w:r w:rsidRPr="00801639">
        <w:t>            &lt;p&gt;Explore places like Bali, Vietnam, and georgla without bracking the bank!&lt;/p&gt;</w:t>
      </w:r>
    </w:p>
    <w:p w14:paraId="4CA2068C" w14:textId="77777777" w:rsidR="00801639" w:rsidRPr="00801639" w:rsidRDefault="00801639" w:rsidP="00801639">
      <w:r w:rsidRPr="00801639">
        <w:t>        &lt;/article&gt;</w:t>
      </w:r>
    </w:p>
    <w:p w14:paraId="7EE20FE2" w14:textId="77777777" w:rsidR="00801639" w:rsidRPr="00801639" w:rsidRDefault="00801639" w:rsidP="00801639">
      <w:r w:rsidRPr="00801639">
        <w:t>    &lt;/body&gt;</w:t>
      </w:r>
    </w:p>
    <w:p w14:paraId="418847F0" w14:textId="77777777" w:rsidR="00801639" w:rsidRPr="00801639" w:rsidRDefault="00801639" w:rsidP="00801639">
      <w:r w:rsidRPr="00801639">
        <w:t>&lt;/html&gt;</w:t>
      </w:r>
    </w:p>
    <w:p w14:paraId="52F68F76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D328F29" w14:textId="428726DE" w:rsidR="00A525BF" w:rsidRDefault="00382950">
      <w:r w:rsidRPr="00382950">
        <w:rPr>
          <w:noProof/>
        </w:rPr>
        <w:drawing>
          <wp:inline distT="0" distB="0" distL="0" distR="0" wp14:anchorId="14400047" wp14:editId="512ABD17">
            <wp:extent cx="5314950" cy="1878428"/>
            <wp:effectExtent l="0" t="0" r="0" b="7620"/>
            <wp:docPr id="1660086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808" cy="18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CB5C" w14:textId="77777777" w:rsidR="00A525BF" w:rsidRDefault="00A525BF">
      <w:r>
        <w:br w:type="page"/>
      </w:r>
    </w:p>
    <w:p w14:paraId="517BA3B0" w14:textId="5B700B37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58</w:t>
      </w:r>
    </w:p>
    <w:p w14:paraId="0F437068" w14:textId="346FA17D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 xml:space="preserve">the </w:t>
      </w:r>
      <w:r w:rsidR="005618E7">
        <w:rPr>
          <w:b/>
          <w:bCs/>
          <w:sz w:val="28"/>
          <w:szCs w:val="28"/>
        </w:rPr>
        <w:t>‘&lt;aside&gt;’ tag.</w:t>
      </w:r>
    </w:p>
    <w:p w14:paraId="293BF49D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9B9D3F7" w14:textId="77777777" w:rsidR="00801639" w:rsidRPr="00801639" w:rsidRDefault="00801639" w:rsidP="00801639">
      <w:r w:rsidRPr="00801639">
        <w:t>&lt;!DOCTYPE html&gt;</w:t>
      </w:r>
    </w:p>
    <w:p w14:paraId="79058098" w14:textId="77777777" w:rsidR="00801639" w:rsidRPr="00801639" w:rsidRDefault="00801639" w:rsidP="00801639">
      <w:r w:rsidRPr="00801639">
        <w:t>&lt;html&gt;</w:t>
      </w:r>
    </w:p>
    <w:p w14:paraId="63234D90" w14:textId="77777777" w:rsidR="00801639" w:rsidRPr="00801639" w:rsidRDefault="00801639" w:rsidP="00801639">
      <w:r w:rsidRPr="00801639">
        <w:t>    &lt;head&gt;</w:t>
      </w:r>
    </w:p>
    <w:p w14:paraId="5C638160" w14:textId="77777777" w:rsidR="00801639" w:rsidRPr="00801639" w:rsidRDefault="00801639" w:rsidP="00801639">
      <w:r w:rsidRPr="00801639">
        <w:t>        &lt;title&gt;Section Example&lt;/title&gt;</w:t>
      </w:r>
    </w:p>
    <w:p w14:paraId="70672793" w14:textId="77777777" w:rsidR="00801639" w:rsidRPr="00801639" w:rsidRDefault="00801639" w:rsidP="00801639">
      <w:r w:rsidRPr="00801639">
        <w:t>    &lt;/head&gt;</w:t>
      </w:r>
    </w:p>
    <w:p w14:paraId="40661B3A" w14:textId="77777777" w:rsidR="00801639" w:rsidRPr="00801639" w:rsidRDefault="00801639" w:rsidP="00801639">
      <w:r w:rsidRPr="00801639">
        <w:t>    &lt;body&gt;</w:t>
      </w:r>
    </w:p>
    <w:p w14:paraId="282F5E68" w14:textId="77777777" w:rsidR="00801639" w:rsidRPr="00801639" w:rsidRDefault="00801639" w:rsidP="00801639">
      <w:r w:rsidRPr="00801639">
        <w:t>        &lt;main&gt;</w:t>
      </w:r>
    </w:p>
    <w:p w14:paraId="3C45898F" w14:textId="77777777" w:rsidR="00801639" w:rsidRPr="00801639" w:rsidRDefault="00801639" w:rsidP="00801639">
      <w:r w:rsidRPr="00801639">
        <w:t>            &lt;h2&gt;How to Bake a cake&lt;/h2&gt;</w:t>
      </w:r>
    </w:p>
    <w:p w14:paraId="52BAFB41" w14:textId="77777777" w:rsidR="00801639" w:rsidRPr="00801639" w:rsidRDefault="00801639" w:rsidP="00801639">
      <w:r w:rsidRPr="00801639">
        <w:t>            &lt;p&gt;Follow these simple steps to make a delicious chocolate cake.&lt;/p&gt;</w:t>
      </w:r>
    </w:p>
    <w:p w14:paraId="6A45D151" w14:textId="77777777" w:rsidR="00801639" w:rsidRPr="00801639" w:rsidRDefault="00801639" w:rsidP="00801639">
      <w:r w:rsidRPr="00801639">
        <w:t>        &lt;/main&gt;</w:t>
      </w:r>
    </w:p>
    <w:p w14:paraId="137BEF10" w14:textId="77777777" w:rsidR="00801639" w:rsidRPr="00801639" w:rsidRDefault="00801639" w:rsidP="00801639">
      <w:r w:rsidRPr="00801639">
        <w:t>        &lt;aside&gt;</w:t>
      </w:r>
    </w:p>
    <w:p w14:paraId="148EFC1A" w14:textId="7DDBC3F2" w:rsidR="00801639" w:rsidRPr="00801639" w:rsidRDefault="00801639" w:rsidP="00801639">
      <w:r w:rsidRPr="00801639">
        <w:t>            &lt;h3&gt;P</w:t>
      </w:r>
      <w:r w:rsidR="00CB43B8">
        <w:t>r</w:t>
      </w:r>
      <w:r w:rsidRPr="00801639">
        <w:t>o Tip&lt;/h3&gt;</w:t>
      </w:r>
    </w:p>
    <w:p w14:paraId="4C6A2944" w14:textId="77777777" w:rsidR="00801639" w:rsidRPr="00801639" w:rsidRDefault="00801639" w:rsidP="00801639">
      <w:r w:rsidRPr="00801639">
        <w:t>            &lt;p&gt;Always use fresh eggs for better results!&lt;/p&gt;</w:t>
      </w:r>
    </w:p>
    <w:p w14:paraId="1FBDFBE8" w14:textId="77777777" w:rsidR="00801639" w:rsidRPr="00801639" w:rsidRDefault="00801639" w:rsidP="00801639">
      <w:r w:rsidRPr="00801639">
        <w:t>        &lt;/aside&gt;</w:t>
      </w:r>
    </w:p>
    <w:p w14:paraId="5675C3D4" w14:textId="77777777" w:rsidR="00801639" w:rsidRPr="00801639" w:rsidRDefault="00801639" w:rsidP="00801639">
      <w:r w:rsidRPr="00801639">
        <w:t>    &lt;/body&gt;</w:t>
      </w:r>
    </w:p>
    <w:p w14:paraId="7EE67FF7" w14:textId="77777777" w:rsidR="00801639" w:rsidRPr="00801639" w:rsidRDefault="00801639" w:rsidP="00801639">
      <w:r w:rsidRPr="00801639">
        <w:t>&lt;/html&gt;</w:t>
      </w:r>
    </w:p>
    <w:p w14:paraId="7299DC14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F1AEFC7" w14:textId="78BD1EAE" w:rsidR="00A525BF" w:rsidRDefault="00382950">
      <w:r w:rsidRPr="00382950">
        <w:rPr>
          <w:noProof/>
        </w:rPr>
        <w:drawing>
          <wp:inline distT="0" distB="0" distL="0" distR="0" wp14:anchorId="1745F3D8" wp14:editId="767DD340">
            <wp:extent cx="3614178" cy="2152650"/>
            <wp:effectExtent l="0" t="0" r="5715" b="0"/>
            <wp:docPr id="15487883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352" cy="215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5BF">
        <w:br w:type="page"/>
      </w:r>
    </w:p>
    <w:p w14:paraId="6C2DAB02" w14:textId="75A47710" w:rsidR="003E1B2F" w:rsidRPr="00D5001E" w:rsidRDefault="003E1B2F" w:rsidP="003E1B2F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59</w:t>
      </w:r>
    </w:p>
    <w:p w14:paraId="2F0653A7" w14:textId="2513B13C" w:rsidR="003E1B2F" w:rsidRPr="00D5001E" w:rsidRDefault="003E1B2F" w:rsidP="003E1B2F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the ‘&lt;section&gt;’ tag</w:t>
      </w:r>
    </w:p>
    <w:p w14:paraId="20C4051D" w14:textId="77777777" w:rsidR="003E1B2F" w:rsidRDefault="003E1B2F" w:rsidP="003E1B2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8F48842" w14:textId="77777777" w:rsidR="003E1B2F" w:rsidRPr="003E1B2F" w:rsidRDefault="003E1B2F" w:rsidP="003E1B2F">
      <w:r w:rsidRPr="003E1B2F">
        <w:t>&lt;!DOCTYPE html&gt;</w:t>
      </w:r>
    </w:p>
    <w:p w14:paraId="581C497B" w14:textId="77777777" w:rsidR="003E1B2F" w:rsidRPr="003E1B2F" w:rsidRDefault="003E1B2F" w:rsidP="003E1B2F">
      <w:r w:rsidRPr="003E1B2F">
        <w:t>&lt;html&gt;</w:t>
      </w:r>
    </w:p>
    <w:p w14:paraId="503BD71D" w14:textId="77777777" w:rsidR="003E1B2F" w:rsidRPr="003E1B2F" w:rsidRDefault="003E1B2F" w:rsidP="003E1B2F">
      <w:r w:rsidRPr="003E1B2F">
        <w:t>    &lt;head&gt;</w:t>
      </w:r>
    </w:p>
    <w:p w14:paraId="22B84ECD" w14:textId="77777777" w:rsidR="003E1B2F" w:rsidRPr="003E1B2F" w:rsidRDefault="003E1B2F" w:rsidP="003E1B2F">
      <w:r w:rsidRPr="003E1B2F">
        <w:t>        &lt;title&gt;Section Example&lt;/title&gt;</w:t>
      </w:r>
    </w:p>
    <w:p w14:paraId="13B3CB18" w14:textId="77777777" w:rsidR="003E1B2F" w:rsidRPr="003E1B2F" w:rsidRDefault="003E1B2F" w:rsidP="003E1B2F">
      <w:r w:rsidRPr="003E1B2F">
        <w:t>    &lt;/head&gt;</w:t>
      </w:r>
    </w:p>
    <w:p w14:paraId="7383092B" w14:textId="77777777" w:rsidR="003E1B2F" w:rsidRPr="003E1B2F" w:rsidRDefault="003E1B2F" w:rsidP="003E1B2F">
      <w:r w:rsidRPr="003E1B2F">
        <w:t>    &lt;body&gt;</w:t>
      </w:r>
    </w:p>
    <w:p w14:paraId="0503B255" w14:textId="77777777" w:rsidR="003E1B2F" w:rsidRPr="003E1B2F" w:rsidRDefault="003E1B2F" w:rsidP="003E1B2F">
      <w:r w:rsidRPr="003E1B2F">
        <w:t>        &lt;section&gt;</w:t>
      </w:r>
    </w:p>
    <w:p w14:paraId="79DD1628" w14:textId="77777777" w:rsidR="003E1B2F" w:rsidRPr="003E1B2F" w:rsidRDefault="003E1B2F" w:rsidP="003E1B2F">
      <w:r w:rsidRPr="003E1B2F">
        <w:t>            &lt;h2&gt;About our Company&lt;/h2&gt;</w:t>
      </w:r>
    </w:p>
    <w:p w14:paraId="31A7EDF9" w14:textId="77777777" w:rsidR="003E1B2F" w:rsidRPr="003E1B2F" w:rsidRDefault="003E1B2F" w:rsidP="003E1B2F">
      <w:r w:rsidRPr="003E1B2F">
        <w:t>            &lt;p&gt;We specialize in eco-friendly home solutions.&lt;/p&gt;</w:t>
      </w:r>
    </w:p>
    <w:p w14:paraId="12614399" w14:textId="77777777" w:rsidR="003E1B2F" w:rsidRPr="003E1B2F" w:rsidRDefault="003E1B2F" w:rsidP="003E1B2F">
      <w:r w:rsidRPr="003E1B2F">
        <w:t>        &lt;/section&gt;</w:t>
      </w:r>
    </w:p>
    <w:p w14:paraId="386B0BC4" w14:textId="77777777" w:rsidR="003E1B2F" w:rsidRPr="003E1B2F" w:rsidRDefault="003E1B2F" w:rsidP="003E1B2F">
      <w:r w:rsidRPr="003E1B2F">
        <w:t>    &lt;/body&gt;</w:t>
      </w:r>
    </w:p>
    <w:p w14:paraId="7DAF271B" w14:textId="77777777" w:rsidR="003E1B2F" w:rsidRDefault="003E1B2F" w:rsidP="003E1B2F">
      <w:r w:rsidRPr="003E1B2F">
        <w:t>&lt;/html&gt;</w:t>
      </w:r>
    </w:p>
    <w:p w14:paraId="429E614D" w14:textId="77777777" w:rsidR="003E1B2F" w:rsidRDefault="003E1B2F" w:rsidP="003E1B2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ADE70E8" w14:textId="018E2131" w:rsidR="003E1B2F" w:rsidRPr="003E1B2F" w:rsidRDefault="003E1B2F" w:rsidP="003E1B2F">
      <w:r w:rsidRPr="003E1B2F">
        <w:rPr>
          <w:noProof/>
        </w:rPr>
        <w:drawing>
          <wp:inline distT="0" distB="0" distL="0" distR="0" wp14:anchorId="62709801" wp14:editId="5D1403E4">
            <wp:extent cx="5731510" cy="1766570"/>
            <wp:effectExtent l="0" t="0" r="2540" b="5080"/>
            <wp:docPr id="19997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2F72" w14:textId="77777777" w:rsidR="003E1B2F" w:rsidRPr="003E1B2F" w:rsidRDefault="003E1B2F" w:rsidP="003E1B2F">
      <w:pPr>
        <w:rPr>
          <w:b/>
          <w:bCs/>
          <w:sz w:val="24"/>
          <w:szCs w:val="24"/>
          <w:u w:val="single"/>
        </w:rPr>
      </w:pPr>
    </w:p>
    <w:p w14:paraId="56EE0EBD" w14:textId="77777777" w:rsidR="003E1B2F" w:rsidRDefault="003E1B2F" w:rsidP="00801639">
      <w:pPr>
        <w:jc w:val="center"/>
        <w:rPr>
          <w:b/>
          <w:bCs/>
          <w:sz w:val="28"/>
          <w:szCs w:val="28"/>
        </w:rPr>
      </w:pPr>
    </w:p>
    <w:p w14:paraId="09B3907A" w14:textId="77777777" w:rsidR="003E1B2F" w:rsidRDefault="003E1B2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C23F2AA" w14:textId="789B9CF8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3E1B2F">
        <w:rPr>
          <w:b/>
          <w:bCs/>
          <w:sz w:val="28"/>
          <w:szCs w:val="28"/>
        </w:rPr>
        <w:t>60</w:t>
      </w:r>
    </w:p>
    <w:p w14:paraId="0A21567A" w14:textId="31BD67C2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Design a web page by demonstrating the usage of </w:t>
      </w:r>
      <w:r>
        <w:rPr>
          <w:b/>
          <w:bCs/>
          <w:sz w:val="28"/>
          <w:szCs w:val="28"/>
        </w:rPr>
        <w:t>the ‘</w:t>
      </w:r>
      <w:r w:rsidR="005618E7">
        <w:rPr>
          <w:b/>
          <w:bCs/>
          <w:sz w:val="28"/>
          <w:szCs w:val="28"/>
        </w:rPr>
        <w:t>&lt;footer&gt;’ tag</w:t>
      </w:r>
    </w:p>
    <w:p w14:paraId="3BFF3D65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75593B0" w14:textId="77777777" w:rsidR="00801639" w:rsidRPr="00801639" w:rsidRDefault="00801639" w:rsidP="00801639">
      <w:r w:rsidRPr="00801639">
        <w:t>&lt;!DOCTYPE html&gt;</w:t>
      </w:r>
    </w:p>
    <w:p w14:paraId="590FB9CD" w14:textId="77777777" w:rsidR="00801639" w:rsidRPr="00801639" w:rsidRDefault="00801639" w:rsidP="00801639">
      <w:r w:rsidRPr="00801639">
        <w:t>&lt;html&gt;</w:t>
      </w:r>
    </w:p>
    <w:p w14:paraId="4B57D8C5" w14:textId="77777777" w:rsidR="00801639" w:rsidRPr="00801639" w:rsidRDefault="00801639" w:rsidP="00801639">
      <w:r w:rsidRPr="00801639">
        <w:t>    &lt;head&gt;</w:t>
      </w:r>
    </w:p>
    <w:p w14:paraId="0423DB9B" w14:textId="77777777" w:rsidR="00801639" w:rsidRPr="00801639" w:rsidRDefault="00801639" w:rsidP="00801639">
      <w:r w:rsidRPr="00801639">
        <w:t>        &lt;title&gt;Footer Example&lt;/title&gt;</w:t>
      </w:r>
    </w:p>
    <w:p w14:paraId="6EAC7B35" w14:textId="77777777" w:rsidR="00801639" w:rsidRPr="00801639" w:rsidRDefault="00801639" w:rsidP="00801639">
      <w:r w:rsidRPr="00801639">
        <w:t>    &lt;/head&gt;</w:t>
      </w:r>
    </w:p>
    <w:p w14:paraId="69FF9F68" w14:textId="77777777" w:rsidR="00801639" w:rsidRPr="00801639" w:rsidRDefault="00801639" w:rsidP="00801639">
      <w:r w:rsidRPr="00801639">
        <w:t>    &lt;body&gt;</w:t>
      </w:r>
    </w:p>
    <w:p w14:paraId="0E933C11" w14:textId="77777777" w:rsidR="00801639" w:rsidRPr="00801639" w:rsidRDefault="00801639" w:rsidP="00801639">
      <w:r w:rsidRPr="00801639">
        <w:t>        &lt;footer&gt;</w:t>
      </w:r>
    </w:p>
    <w:p w14:paraId="4A642D45" w14:textId="77777777" w:rsidR="00801639" w:rsidRPr="00801639" w:rsidRDefault="00801639" w:rsidP="00801639">
      <w:r w:rsidRPr="00801639">
        <w:t>            &lt;p&gt;&amp;copy;2025 priya.</w:t>
      </w:r>
      <w:r>
        <w:t xml:space="preserve"> </w:t>
      </w:r>
      <w:r w:rsidRPr="00801639">
        <w:t>All rights reserved.&lt;/p&gt;</w:t>
      </w:r>
    </w:p>
    <w:p w14:paraId="00299693" w14:textId="77777777" w:rsidR="00801639" w:rsidRPr="00801639" w:rsidRDefault="00801639" w:rsidP="00801639">
      <w:r w:rsidRPr="00801639">
        <w:t>            &lt;p&gt;Contact: yagnapriyakanithi@gmail.com&lt;/p&gt;</w:t>
      </w:r>
    </w:p>
    <w:p w14:paraId="56822519" w14:textId="77777777" w:rsidR="00801639" w:rsidRPr="00801639" w:rsidRDefault="00801639" w:rsidP="00801639">
      <w:r w:rsidRPr="00801639">
        <w:t>        &lt;/footer&gt;</w:t>
      </w:r>
    </w:p>
    <w:p w14:paraId="59D6038D" w14:textId="77777777" w:rsidR="00801639" w:rsidRPr="00801639" w:rsidRDefault="00801639" w:rsidP="00801639">
      <w:r w:rsidRPr="00801639">
        <w:t>    &lt;/body&gt;</w:t>
      </w:r>
    </w:p>
    <w:p w14:paraId="02532DCA" w14:textId="77777777" w:rsidR="00801639" w:rsidRPr="00801639" w:rsidRDefault="00801639" w:rsidP="00801639">
      <w:r w:rsidRPr="00801639">
        <w:t>&lt;/html&gt;</w:t>
      </w:r>
    </w:p>
    <w:p w14:paraId="33663206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FB63814" w14:textId="1529A822" w:rsidR="00801639" w:rsidRDefault="00382950">
      <w:r w:rsidRPr="00382950">
        <w:rPr>
          <w:noProof/>
        </w:rPr>
        <w:drawing>
          <wp:inline distT="0" distB="0" distL="0" distR="0" wp14:anchorId="52A19464" wp14:editId="79522977">
            <wp:extent cx="5731510" cy="2174240"/>
            <wp:effectExtent l="0" t="0" r="2540" b="0"/>
            <wp:docPr id="433037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639">
        <w:br w:type="page"/>
      </w:r>
    </w:p>
    <w:p w14:paraId="49E31293" w14:textId="67235090" w:rsidR="00801639" w:rsidRPr="00D5001E" w:rsidRDefault="00801639" w:rsidP="0080163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3E1B2F">
        <w:rPr>
          <w:b/>
          <w:bCs/>
          <w:sz w:val="28"/>
          <w:szCs w:val="28"/>
        </w:rPr>
        <w:t>1</w:t>
      </w:r>
    </w:p>
    <w:p w14:paraId="274C64CD" w14:textId="02D29F30" w:rsidR="00801639" w:rsidRPr="00D5001E" w:rsidRDefault="00801639" w:rsidP="0080163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5618E7">
        <w:rPr>
          <w:b/>
          <w:bCs/>
          <w:sz w:val="28"/>
          <w:szCs w:val="28"/>
        </w:rPr>
        <w:t>Design a web page demonstrating the usage of the &lt;figure&gt; and &lt;figcaption&gt; tags.</w:t>
      </w:r>
    </w:p>
    <w:p w14:paraId="38C3C651" w14:textId="77777777" w:rsidR="00801639" w:rsidRPr="00D5001E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5C95D21" w14:textId="77777777" w:rsidR="00801639" w:rsidRPr="00801639" w:rsidRDefault="00801639" w:rsidP="00801639">
      <w:r w:rsidRPr="00801639">
        <w:t>&lt;!DOCTYPE html&gt;</w:t>
      </w:r>
    </w:p>
    <w:p w14:paraId="69068311" w14:textId="77777777" w:rsidR="00801639" w:rsidRPr="00801639" w:rsidRDefault="00801639" w:rsidP="00801639">
      <w:r w:rsidRPr="00801639">
        <w:t>&lt;html&gt;</w:t>
      </w:r>
    </w:p>
    <w:p w14:paraId="39DF24D7" w14:textId="77777777" w:rsidR="00801639" w:rsidRPr="00801639" w:rsidRDefault="00801639" w:rsidP="00801639">
      <w:r w:rsidRPr="00801639">
        <w:t>    &lt;head&gt;</w:t>
      </w:r>
    </w:p>
    <w:p w14:paraId="40951F6D" w14:textId="77777777" w:rsidR="00801639" w:rsidRPr="00801639" w:rsidRDefault="00801639" w:rsidP="00801639">
      <w:r w:rsidRPr="00801639">
        <w:t>        &lt;title&gt;Figure and Figcaption Example&lt;/title&gt;</w:t>
      </w:r>
    </w:p>
    <w:p w14:paraId="33E371D7" w14:textId="77777777" w:rsidR="00801639" w:rsidRPr="00801639" w:rsidRDefault="00801639" w:rsidP="00801639">
      <w:r w:rsidRPr="00801639">
        <w:t>    &lt;/head&gt;</w:t>
      </w:r>
    </w:p>
    <w:p w14:paraId="37930565" w14:textId="77777777" w:rsidR="00801639" w:rsidRPr="00801639" w:rsidRDefault="00801639" w:rsidP="00801639">
      <w:r w:rsidRPr="00801639">
        <w:t>    &lt;body&gt;</w:t>
      </w:r>
    </w:p>
    <w:p w14:paraId="1E42C7B0" w14:textId="77777777" w:rsidR="00801639" w:rsidRPr="00801639" w:rsidRDefault="00801639" w:rsidP="00801639">
      <w:r w:rsidRPr="00801639">
        <w:t>        &lt;h1&gt;My Photo Gallery&lt;/h1&gt;</w:t>
      </w:r>
    </w:p>
    <w:p w14:paraId="02F3762B" w14:textId="77777777" w:rsidR="00801639" w:rsidRPr="00801639" w:rsidRDefault="00801639" w:rsidP="00801639">
      <w:r w:rsidRPr="00801639">
        <w:t>        &lt;figure&gt;</w:t>
      </w:r>
    </w:p>
    <w:p w14:paraId="5109112F" w14:textId="77777777" w:rsidR="00801639" w:rsidRPr="00801639" w:rsidRDefault="00801639" w:rsidP="00801639">
      <w:r w:rsidRPr="00801639">
        <w:t>            &lt;img src="Image.jpg" alt="this is a picture" width="400"&gt;</w:t>
      </w:r>
    </w:p>
    <w:p w14:paraId="63E50F71" w14:textId="77777777" w:rsidR="00801639" w:rsidRPr="00801639" w:rsidRDefault="00801639" w:rsidP="00801639">
      <w:r w:rsidRPr="00801639">
        <w:t>            &lt;figcaption&gt;</w:t>
      </w:r>
    </w:p>
    <w:p w14:paraId="658E4AF3" w14:textId="77777777" w:rsidR="00801639" w:rsidRPr="00801639" w:rsidRDefault="00801639" w:rsidP="00801639">
      <w:r w:rsidRPr="00801639">
        <w:t>                 It is cartooon, which come disney channel. This cartoon is called as Doremon.</w:t>
      </w:r>
    </w:p>
    <w:p w14:paraId="1EDE3182" w14:textId="77777777" w:rsidR="00801639" w:rsidRPr="00801639" w:rsidRDefault="00801639" w:rsidP="00801639">
      <w:r w:rsidRPr="00801639">
        <w:t>            &lt;/figcaption&gt;</w:t>
      </w:r>
    </w:p>
    <w:p w14:paraId="4D1E0AEA" w14:textId="77777777" w:rsidR="00801639" w:rsidRPr="00801639" w:rsidRDefault="00801639" w:rsidP="00801639">
      <w:r w:rsidRPr="00801639">
        <w:t>        &lt;/figure&gt;</w:t>
      </w:r>
    </w:p>
    <w:p w14:paraId="14957FD0" w14:textId="77777777" w:rsidR="00801639" w:rsidRPr="00801639" w:rsidRDefault="00801639" w:rsidP="00801639">
      <w:r w:rsidRPr="00801639">
        <w:t>    &lt;/body&gt;</w:t>
      </w:r>
    </w:p>
    <w:p w14:paraId="46550902" w14:textId="77777777" w:rsidR="00801639" w:rsidRPr="00801639" w:rsidRDefault="00801639" w:rsidP="00801639">
      <w:r w:rsidRPr="00801639">
        <w:t>&lt;/html&gt;</w:t>
      </w:r>
    </w:p>
    <w:p w14:paraId="1953801A" w14:textId="77777777" w:rsidR="00801639" w:rsidRDefault="00801639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6071EC5" w14:textId="5C909727" w:rsidR="00801639" w:rsidRDefault="00382950" w:rsidP="00801639">
      <w:r w:rsidRPr="00382950">
        <w:rPr>
          <w:noProof/>
        </w:rPr>
        <w:drawing>
          <wp:inline distT="0" distB="0" distL="0" distR="0" wp14:anchorId="734D1D32" wp14:editId="47F1778B">
            <wp:extent cx="3828806" cy="2286000"/>
            <wp:effectExtent l="0" t="0" r="635" b="0"/>
            <wp:docPr id="1280331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676" cy="22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3D8B" w14:textId="2525DFD7" w:rsidR="00801639" w:rsidRDefault="00801639" w:rsidP="00801639">
      <w:r>
        <w:br w:type="page"/>
      </w:r>
    </w:p>
    <w:p w14:paraId="6EF41D64" w14:textId="7D59032E" w:rsidR="00625687" w:rsidRPr="00D5001E" w:rsidRDefault="00625687" w:rsidP="0062568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4B6B4E">
        <w:rPr>
          <w:b/>
          <w:bCs/>
          <w:sz w:val="28"/>
          <w:szCs w:val="28"/>
        </w:rPr>
        <w:t>2</w:t>
      </w:r>
    </w:p>
    <w:p w14:paraId="26187426" w14:textId="00FA9B8B" w:rsidR="00625687" w:rsidRPr="00D5001E" w:rsidRDefault="00625687" w:rsidP="0062568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8362C">
        <w:rPr>
          <w:b/>
          <w:bCs/>
          <w:sz w:val="28"/>
          <w:szCs w:val="28"/>
        </w:rPr>
        <w:t>implementing Inline CSS.</w:t>
      </w:r>
    </w:p>
    <w:p w14:paraId="132CA229" w14:textId="77777777" w:rsidR="00625687" w:rsidRPr="00D5001E" w:rsidRDefault="00625687" w:rsidP="0062568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1217DD8" w14:textId="77777777" w:rsidR="004636DA" w:rsidRPr="004636DA" w:rsidRDefault="004636DA" w:rsidP="004636DA">
      <w:r w:rsidRPr="004636DA">
        <w:t>&lt;!DOCTYPE html&gt;</w:t>
      </w:r>
    </w:p>
    <w:p w14:paraId="0CE5AA3A" w14:textId="77777777" w:rsidR="004636DA" w:rsidRPr="004636DA" w:rsidRDefault="004636DA" w:rsidP="004636DA">
      <w:r w:rsidRPr="004636DA">
        <w:t>&lt;html&gt;</w:t>
      </w:r>
    </w:p>
    <w:p w14:paraId="61C035FB" w14:textId="77777777" w:rsidR="004636DA" w:rsidRPr="004636DA" w:rsidRDefault="004636DA" w:rsidP="004636DA">
      <w:r w:rsidRPr="004636DA">
        <w:t>    &lt;head&gt;&lt;title&gt;Inline CSS Example&lt;/title&gt;&lt;/head&gt;</w:t>
      </w:r>
    </w:p>
    <w:p w14:paraId="25E3BFE4" w14:textId="77777777" w:rsidR="004636DA" w:rsidRPr="004636DA" w:rsidRDefault="004636DA" w:rsidP="004636DA">
      <w:r w:rsidRPr="004636DA">
        <w:t>    &lt;body&gt;</w:t>
      </w:r>
    </w:p>
    <w:p w14:paraId="2D456246" w14:textId="77777777" w:rsidR="004636DA" w:rsidRPr="004636DA" w:rsidRDefault="004636DA" w:rsidP="004636DA">
      <w:r w:rsidRPr="004636DA">
        <w:t>        &lt;h1 style="color: blue; font-size: 24px; text-align: center;"&gt;Welcome to Inline CSS&lt;/h1&gt;</w:t>
      </w:r>
    </w:p>
    <w:p w14:paraId="59D7E61A" w14:textId="77777777" w:rsidR="004636DA" w:rsidRPr="004636DA" w:rsidRDefault="004636DA" w:rsidP="004636DA">
      <w:r w:rsidRPr="004636DA">
        <w:t>        &lt;p style="color:green; font-size: 16px;"&gt;This paragraph is styled with inline CSS&lt;/p&gt;</w:t>
      </w:r>
    </w:p>
    <w:p w14:paraId="4AA36902" w14:textId="77777777" w:rsidR="004636DA" w:rsidRPr="004636DA" w:rsidRDefault="004636DA" w:rsidP="004636DA">
      <w:r w:rsidRPr="004636DA">
        <w:t>    &lt;/body&gt;</w:t>
      </w:r>
    </w:p>
    <w:p w14:paraId="7A004B56" w14:textId="77777777" w:rsidR="004636DA" w:rsidRDefault="004636DA" w:rsidP="004636DA">
      <w:r w:rsidRPr="004636DA">
        <w:t>&lt;/html&gt;</w:t>
      </w:r>
    </w:p>
    <w:p w14:paraId="561D9D76" w14:textId="77777777" w:rsidR="007F7864" w:rsidRDefault="007F7864" w:rsidP="007F786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E88C109" w14:textId="0A1B566E" w:rsidR="0078362C" w:rsidRDefault="0078362C" w:rsidP="007F7864">
      <w:pPr>
        <w:rPr>
          <w:b/>
          <w:bCs/>
          <w:sz w:val="28"/>
          <w:szCs w:val="28"/>
          <w:u w:val="single"/>
        </w:rPr>
      </w:pPr>
      <w:r w:rsidRPr="0078362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B029AE" wp14:editId="14FC6F0D">
            <wp:extent cx="5731510" cy="1491615"/>
            <wp:effectExtent l="0" t="0" r="2540" b="0"/>
            <wp:docPr id="168425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A41B" w14:textId="77777777" w:rsidR="007F7864" w:rsidRPr="004636DA" w:rsidRDefault="007F7864" w:rsidP="004636DA"/>
    <w:p w14:paraId="28573A2E" w14:textId="77777777" w:rsidR="00801639" w:rsidRDefault="00801639">
      <w:r>
        <w:br w:type="page"/>
      </w:r>
    </w:p>
    <w:p w14:paraId="0C08238F" w14:textId="2E6076A8" w:rsidR="00625687" w:rsidRPr="00D5001E" w:rsidRDefault="00625687" w:rsidP="0062568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F7864">
        <w:rPr>
          <w:b/>
          <w:bCs/>
          <w:sz w:val="28"/>
          <w:szCs w:val="28"/>
        </w:rPr>
        <w:t>3</w:t>
      </w:r>
    </w:p>
    <w:p w14:paraId="2F48EAC9" w14:textId="5827BA7A" w:rsidR="00625687" w:rsidRPr="00D5001E" w:rsidRDefault="00625687" w:rsidP="0062568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8362C">
        <w:rPr>
          <w:b/>
          <w:bCs/>
          <w:sz w:val="28"/>
          <w:szCs w:val="28"/>
        </w:rPr>
        <w:t>implementing internal CSS.</w:t>
      </w:r>
      <w:r w:rsidR="0078362C" w:rsidRPr="0078362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1B63DF96" w14:textId="77777777" w:rsidR="00625687" w:rsidRPr="00D5001E" w:rsidRDefault="00625687" w:rsidP="0062568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AFCF854" w14:textId="77777777" w:rsidR="004636DA" w:rsidRPr="004636DA" w:rsidRDefault="004636DA" w:rsidP="004636DA">
      <w:r w:rsidRPr="004636DA">
        <w:t>&lt;!DOCTYPE html&gt;</w:t>
      </w:r>
    </w:p>
    <w:p w14:paraId="35CF9E16" w14:textId="77777777" w:rsidR="004636DA" w:rsidRPr="004636DA" w:rsidRDefault="004636DA" w:rsidP="004636DA">
      <w:r w:rsidRPr="004636DA">
        <w:t>&lt;html&gt;</w:t>
      </w:r>
    </w:p>
    <w:p w14:paraId="78F07739" w14:textId="77777777" w:rsidR="004636DA" w:rsidRPr="004636DA" w:rsidRDefault="004636DA" w:rsidP="004636DA">
      <w:r w:rsidRPr="004636DA">
        <w:t>    &lt;head&gt;</w:t>
      </w:r>
    </w:p>
    <w:p w14:paraId="3C1ABF9E" w14:textId="77777777" w:rsidR="004636DA" w:rsidRPr="004636DA" w:rsidRDefault="004636DA" w:rsidP="004636DA">
      <w:r w:rsidRPr="004636DA">
        <w:t>        &lt;title&gt;Internal CSS Example&lt;/title&gt;</w:t>
      </w:r>
    </w:p>
    <w:p w14:paraId="6935D841" w14:textId="77777777" w:rsidR="004636DA" w:rsidRPr="004636DA" w:rsidRDefault="004636DA" w:rsidP="004636DA">
      <w:r w:rsidRPr="004636DA">
        <w:t>        &lt;style&gt;</w:t>
      </w:r>
    </w:p>
    <w:p w14:paraId="51B616DF" w14:textId="77777777" w:rsidR="004636DA" w:rsidRPr="004636DA" w:rsidRDefault="004636DA" w:rsidP="004636DA">
      <w:r w:rsidRPr="004636DA">
        <w:t xml:space="preserve">            body { </w:t>
      </w:r>
    </w:p>
    <w:p w14:paraId="51983A02" w14:textId="77777777" w:rsidR="004636DA" w:rsidRPr="004636DA" w:rsidRDefault="004636DA" w:rsidP="004636DA">
      <w:r w:rsidRPr="004636DA">
        <w:t>              background-color: lightblue;</w:t>
      </w:r>
    </w:p>
    <w:p w14:paraId="57F64620" w14:textId="77777777" w:rsidR="004636DA" w:rsidRPr="004636DA" w:rsidRDefault="004636DA" w:rsidP="004636DA">
      <w:r w:rsidRPr="004636DA">
        <w:t>            }</w:t>
      </w:r>
    </w:p>
    <w:p w14:paraId="1DED2CF1" w14:textId="77777777" w:rsidR="004636DA" w:rsidRPr="004636DA" w:rsidRDefault="004636DA" w:rsidP="004636DA">
      <w:r w:rsidRPr="004636DA">
        <w:t>            h1 {</w:t>
      </w:r>
    </w:p>
    <w:p w14:paraId="2EE1E1EF" w14:textId="77777777" w:rsidR="004636DA" w:rsidRPr="004636DA" w:rsidRDefault="004636DA" w:rsidP="004636DA">
      <w:r w:rsidRPr="004636DA">
        <w:t>                color: navy;</w:t>
      </w:r>
    </w:p>
    <w:p w14:paraId="2AA55322" w14:textId="77777777" w:rsidR="004636DA" w:rsidRPr="004636DA" w:rsidRDefault="004636DA" w:rsidP="004636DA">
      <w:r w:rsidRPr="004636DA">
        <w:t>            }</w:t>
      </w:r>
    </w:p>
    <w:p w14:paraId="237319DE" w14:textId="77777777" w:rsidR="004636DA" w:rsidRPr="004636DA" w:rsidRDefault="004636DA" w:rsidP="004636DA">
      <w:r w:rsidRPr="004636DA">
        <w:t>            p {</w:t>
      </w:r>
    </w:p>
    <w:p w14:paraId="11B41D50" w14:textId="77777777" w:rsidR="004636DA" w:rsidRPr="004636DA" w:rsidRDefault="004636DA" w:rsidP="004636DA">
      <w:r w:rsidRPr="004636DA">
        <w:t>                color: red;</w:t>
      </w:r>
    </w:p>
    <w:p w14:paraId="45D53A5D" w14:textId="77777777" w:rsidR="004636DA" w:rsidRPr="004636DA" w:rsidRDefault="004636DA" w:rsidP="004636DA">
      <w:r w:rsidRPr="004636DA">
        <w:t>                font-size: 18px;</w:t>
      </w:r>
    </w:p>
    <w:p w14:paraId="202CD362" w14:textId="77777777" w:rsidR="004636DA" w:rsidRPr="004636DA" w:rsidRDefault="004636DA" w:rsidP="004636DA">
      <w:r w:rsidRPr="004636DA">
        <w:t>            }</w:t>
      </w:r>
    </w:p>
    <w:p w14:paraId="72B62905" w14:textId="77777777" w:rsidR="004636DA" w:rsidRPr="004636DA" w:rsidRDefault="004636DA" w:rsidP="004636DA">
      <w:r w:rsidRPr="004636DA">
        <w:t>        &lt;/style&gt;</w:t>
      </w:r>
    </w:p>
    <w:p w14:paraId="51509D86" w14:textId="77777777" w:rsidR="004636DA" w:rsidRPr="004636DA" w:rsidRDefault="004636DA" w:rsidP="004636DA">
      <w:r w:rsidRPr="004636DA">
        <w:t>    &lt;/head&gt;</w:t>
      </w:r>
    </w:p>
    <w:p w14:paraId="1CB80F80" w14:textId="77777777" w:rsidR="004636DA" w:rsidRPr="004636DA" w:rsidRDefault="004636DA" w:rsidP="004636DA">
      <w:r w:rsidRPr="004636DA">
        <w:t>    &lt;body&gt;</w:t>
      </w:r>
    </w:p>
    <w:p w14:paraId="5C37519A" w14:textId="77777777" w:rsidR="004636DA" w:rsidRPr="004636DA" w:rsidRDefault="004636DA" w:rsidP="004636DA">
      <w:r w:rsidRPr="004636DA">
        <w:t>        &lt;h1&gt;Welcome to Internal CSS&lt;/h1&gt;</w:t>
      </w:r>
    </w:p>
    <w:p w14:paraId="51427250" w14:textId="77777777" w:rsidR="004636DA" w:rsidRPr="004636DA" w:rsidRDefault="004636DA" w:rsidP="004636DA">
      <w:r w:rsidRPr="004636DA">
        <w:t>        &lt;p&gt;This paragraph is styled with Internal CSS &lt;/p&gt;</w:t>
      </w:r>
    </w:p>
    <w:p w14:paraId="7D283A14" w14:textId="77777777" w:rsidR="004636DA" w:rsidRPr="004636DA" w:rsidRDefault="004636DA" w:rsidP="004636DA">
      <w:r w:rsidRPr="004636DA">
        <w:t>        &lt;/body&gt;</w:t>
      </w:r>
    </w:p>
    <w:p w14:paraId="0B491B5D" w14:textId="77777777" w:rsidR="004636DA" w:rsidRDefault="004636DA" w:rsidP="004636DA">
      <w:r w:rsidRPr="004636DA">
        <w:t>&lt;/html&gt;</w:t>
      </w:r>
    </w:p>
    <w:p w14:paraId="1BEDD632" w14:textId="77777777" w:rsidR="007F7864" w:rsidRDefault="007F7864" w:rsidP="007F786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6614055" w14:textId="0E443C57" w:rsidR="007F7864" w:rsidRPr="0078362C" w:rsidRDefault="0078362C" w:rsidP="004636DA">
      <w:pPr>
        <w:rPr>
          <w:b/>
          <w:bCs/>
          <w:sz w:val="28"/>
          <w:szCs w:val="28"/>
          <w:u w:val="single"/>
        </w:rPr>
      </w:pPr>
      <w:r w:rsidRPr="0078362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1FA33B0" wp14:editId="61EBE09C">
            <wp:extent cx="3394257" cy="946150"/>
            <wp:effectExtent l="0" t="0" r="0" b="6350"/>
            <wp:docPr id="1644134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483" cy="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E306" w14:textId="1FC2C675" w:rsidR="00AF7A59" w:rsidRPr="00D5001E" w:rsidRDefault="0078362C" w:rsidP="00AF7A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</w:t>
      </w:r>
      <w:r w:rsidR="00AF7A59" w:rsidRPr="00D5001E">
        <w:rPr>
          <w:b/>
          <w:bCs/>
          <w:sz w:val="28"/>
          <w:szCs w:val="28"/>
        </w:rPr>
        <w:t>roject-</w:t>
      </w:r>
      <w:r w:rsidR="00AF7A59">
        <w:rPr>
          <w:b/>
          <w:bCs/>
          <w:sz w:val="28"/>
          <w:szCs w:val="28"/>
        </w:rPr>
        <w:t>6</w:t>
      </w:r>
      <w:r w:rsidR="007F7864">
        <w:rPr>
          <w:b/>
          <w:bCs/>
          <w:sz w:val="28"/>
          <w:szCs w:val="28"/>
        </w:rPr>
        <w:t>4</w:t>
      </w:r>
    </w:p>
    <w:p w14:paraId="663253CA" w14:textId="12748C67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8362C">
        <w:rPr>
          <w:b/>
          <w:bCs/>
          <w:sz w:val="28"/>
          <w:szCs w:val="28"/>
        </w:rPr>
        <w:t>implementing External CSS.</w:t>
      </w:r>
    </w:p>
    <w:p w14:paraId="33C55AE7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5EF72CA" w14:textId="77777777" w:rsidR="004636DA" w:rsidRPr="004636DA" w:rsidRDefault="004636DA" w:rsidP="004636DA">
      <w:r w:rsidRPr="004636DA">
        <w:t>&lt;!DOCTYPE html&gt;</w:t>
      </w:r>
    </w:p>
    <w:p w14:paraId="4E13658E" w14:textId="77777777" w:rsidR="004636DA" w:rsidRPr="004636DA" w:rsidRDefault="004636DA" w:rsidP="004636DA">
      <w:r w:rsidRPr="004636DA">
        <w:t>&lt;html&gt;</w:t>
      </w:r>
    </w:p>
    <w:p w14:paraId="592BDEF0" w14:textId="77777777" w:rsidR="004636DA" w:rsidRPr="004636DA" w:rsidRDefault="004636DA" w:rsidP="004636DA">
      <w:r w:rsidRPr="004636DA">
        <w:t>    &lt;head&gt;</w:t>
      </w:r>
    </w:p>
    <w:p w14:paraId="03147BAD" w14:textId="77777777" w:rsidR="004636DA" w:rsidRPr="004636DA" w:rsidRDefault="004636DA" w:rsidP="004636DA">
      <w:r w:rsidRPr="004636DA">
        <w:t>        &lt;title&gt;External CSS Example&lt;/title&gt;</w:t>
      </w:r>
    </w:p>
    <w:p w14:paraId="43D95132" w14:textId="55D71177" w:rsidR="004636DA" w:rsidRPr="004636DA" w:rsidRDefault="004636DA" w:rsidP="004636DA">
      <w:r w:rsidRPr="004636DA">
        <w:t>        &lt;link rel="stylesheet" href="External</w:t>
      </w:r>
      <w:r>
        <w:t xml:space="preserve"> </w:t>
      </w:r>
      <w:r w:rsidRPr="004636DA">
        <w:t>CSS.css"&gt;</w:t>
      </w:r>
    </w:p>
    <w:p w14:paraId="030CD199" w14:textId="77777777" w:rsidR="004636DA" w:rsidRPr="004636DA" w:rsidRDefault="004636DA" w:rsidP="004636DA">
      <w:r w:rsidRPr="004636DA">
        <w:t>    &lt;/head&gt;</w:t>
      </w:r>
    </w:p>
    <w:p w14:paraId="1DD18A50" w14:textId="77777777" w:rsidR="004636DA" w:rsidRPr="004636DA" w:rsidRDefault="004636DA" w:rsidP="004636DA">
      <w:r w:rsidRPr="004636DA">
        <w:t>    &lt;body&gt;</w:t>
      </w:r>
    </w:p>
    <w:p w14:paraId="0AB3ED98" w14:textId="77777777" w:rsidR="004636DA" w:rsidRPr="004636DA" w:rsidRDefault="004636DA" w:rsidP="004636DA">
      <w:r w:rsidRPr="004636DA">
        <w:t>        &lt;h1&gt;Welcome to External CSS!&lt;/h1&gt;</w:t>
      </w:r>
    </w:p>
    <w:p w14:paraId="33AE921F" w14:textId="77777777" w:rsidR="004636DA" w:rsidRPr="004636DA" w:rsidRDefault="004636DA" w:rsidP="004636DA">
      <w:r w:rsidRPr="004636DA">
        <w:t>        &lt;p&gt;This paragraph is styled with external CSS.&lt;/p&gt;</w:t>
      </w:r>
    </w:p>
    <w:p w14:paraId="4B28880D" w14:textId="77777777" w:rsidR="004636DA" w:rsidRPr="004636DA" w:rsidRDefault="004636DA" w:rsidP="004636DA">
      <w:r w:rsidRPr="004636DA">
        <w:t>        &lt;button&gt;Click Me&lt;/button&gt;</w:t>
      </w:r>
    </w:p>
    <w:p w14:paraId="6CF83DED" w14:textId="77777777" w:rsidR="004636DA" w:rsidRPr="004636DA" w:rsidRDefault="004636DA" w:rsidP="004636DA">
      <w:r w:rsidRPr="004636DA">
        <w:t>    &lt;/body&gt;</w:t>
      </w:r>
    </w:p>
    <w:p w14:paraId="0A6C99D2" w14:textId="77777777" w:rsidR="004636DA" w:rsidRDefault="004636DA" w:rsidP="004636DA">
      <w:r w:rsidRPr="004636DA">
        <w:t>&lt;/html&gt;</w:t>
      </w:r>
    </w:p>
    <w:p w14:paraId="268A8214" w14:textId="0F3802A3" w:rsidR="004636DA" w:rsidRPr="0078362C" w:rsidRDefault="0078362C" w:rsidP="004636DA">
      <w:pPr>
        <w:rPr>
          <w:i/>
          <w:iCs/>
          <w:sz w:val="24"/>
          <w:szCs w:val="24"/>
          <w:u w:val="single"/>
        </w:rPr>
      </w:pPr>
      <w:r w:rsidRPr="0078362C">
        <w:rPr>
          <w:i/>
          <w:iCs/>
          <w:sz w:val="24"/>
          <w:szCs w:val="24"/>
          <w:u w:val="single"/>
        </w:rPr>
        <w:t>CSS Code(External CSS.css):</w:t>
      </w:r>
    </w:p>
    <w:p w14:paraId="6B87F556" w14:textId="77777777" w:rsidR="004636DA" w:rsidRPr="004636DA" w:rsidRDefault="004636DA" w:rsidP="004636DA">
      <w:r w:rsidRPr="004636DA">
        <w:t>h1 {</w:t>
      </w:r>
    </w:p>
    <w:p w14:paraId="59DBD143" w14:textId="77777777" w:rsidR="004636DA" w:rsidRPr="004636DA" w:rsidRDefault="004636DA" w:rsidP="004636DA">
      <w:r w:rsidRPr="004636DA">
        <w:t>    color: blue;</w:t>
      </w:r>
    </w:p>
    <w:p w14:paraId="60F7DC44" w14:textId="77777777" w:rsidR="004636DA" w:rsidRPr="004636DA" w:rsidRDefault="004636DA" w:rsidP="004636DA">
      <w:r w:rsidRPr="004636DA">
        <w:t>    font-size: 24px ;</w:t>
      </w:r>
    </w:p>
    <w:p w14:paraId="1FCA103F" w14:textId="77777777" w:rsidR="004636DA" w:rsidRPr="004636DA" w:rsidRDefault="004636DA" w:rsidP="004636DA">
      <w:r w:rsidRPr="004636DA">
        <w:t>    text-align: center;</w:t>
      </w:r>
    </w:p>
    <w:p w14:paraId="25DDF7D0" w14:textId="77777777" w:rsidR="004636DA" w:rsidRPr="004636DA" w:rsidRDefault="004636DA" w:rsidP="004636DA"/>
    <w:p w14:paraId="4F789F82" w14:textId="77777777" w:rsidR="004636DA" w:rsidRPr="004636DA" w:rsidRDefault="004636DA" w:rsidP="004636DA">
      <w:r w:rsidRPr="004636DA">
        <w:t>}</w:t>
      </w:r>
    </w:p>
    <w:p w14:paraId="618C19DD" w14:textId="77777777" w:rsidR="004636DA" w:rsidRPr="004636DA" w:rsidRDefault="004636DA" w:rsidP="004636DA">
      <w:r w:rsidRPr="004636DA">
        <w:t>p {</w:t>
      </w:r>
    </w:p>
    <w:p w14:paraId="56C912BE" w14:textId="77777777" w:rsidR="004636DA" w:rsidRPr="004636DA" w:rsidRDefault="004636DA" w:rsidP="004636DA">
      <w:r w:rsidRPr="004636DA">
        <w:t>    color: green;</w:t>
      </w:r>
    </w:p>
    <w:p w14:paraId="7AE0EC98" w14:textId="77777777" w:rsidR="004636DA" w:rsidRPr="004636DA" w:rsidRDefault="004636DA" w:rsidP="004636DA">
      <w:r w:rsidRPr="004636DA">
        <w:t>    font-size: 16px;</w:t>
      </w:r>
    </w:p>
    <w:p w14:paraId="21E180CD" w14:textId="77777777" w:rsidR="004636DA" w:rsidRPr="004636DA" w:rsidRDefault="004636DA" w:rsidP="004636DA">
      <w:r w:rsidRPr="004636DA">
        <w:t>}</w:t>
      </w:r>
    </w:p>
    <w:p w14:paraId="6316FC6E" w14:textId="77777777" w:rsidR="004636DA" w:rsidRPr="004636DA" w:rsidRDefault="004636DA" w:rsidP="004636DA">
      <w:r w:rsidRPr="004636DA">
        <w:t>button {</w:t>
      </w:r>
    </w:p>
    <w:p w14:paraId="03DEFE80" w14:textId="77777777" w:rsidR="004636DA" w:rsidRPr="004636DA" w:rsidRDefault="004636DA" w:rsidP="004636DA">
      <w:r w:rsidRPr="004636DA">
        <w:t>    background-color: orange;</w:t>
      </w:r>
    </w:p>
    <w:p w14:paraId="1CD6359D" w14:textId="77777777" w:rsidR="004636DA" w:rsidRPr="004636DA" w:rsidRDefault="004636DA" w:rsidP="004636DA">
      <w:r w:rsidRPr="004636DA">
        <w:t>    color: white;</w:t>
      </w:r>
    </w:p>
    <w:p w14:paraId="60D39BF4" w14:textId="77777777" w:rsidR="004636DA" w:rsidRPr="004636DA" w:rsidRDefault="004636DA" w:rsidP="004636DA">
      <w:r w:rsidRPr="004636DA">
        <w:t>    padding: 10px;</w:t>
      </w:r>
    </w:p>
    <w:p w14:paraId="3112CA44" w14:textId="77777777" w:rsidR="004636DA" w:rsidRPr="004636DA" w:rsidRDefault="004636DA" w:rsidP="004636DA">
      <w:r w:rsidRPr="004636DA">
        <w:lastRenderedPageBreak/>
        <w:t>    border: none;</w:t>
      </w:r>
    </w:p>
    <w:p w14:paraId="38E65863" w14:textId="77777777" w:rsidR="004636DA" w:rsidRPr="004636DA" w:rsidRDefault="004636DA" w:rsidP="004636DA">
      <w:r w:rsidRPr="004636DA">
        <w:t>    cursor: pointer;</w:t>
      </w:r>
    </w:p>
    <w:p w14:paraId="77D9A4F4" w14:textId="77777777" w:rsidR="004636DA" w:rsidRDefault="004636DA" w:rsidP="004636DA">
      <w:r w:rsidRPr="004636DA">
        <w:t>}</w:t>
      </w:r>
    </w:p>
    <w:p w14:paraId="41E23640" w14:textId="0E891556" w:rsidR="004636DA" w:rsidRPr="007F7864" w:rsidRDefault="007F7864" w:rsidP="0080163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CBCC44A" w14:textId="3EAD9D20" w:rsidR="004636DA" w:rsidRDefault="004636DA" w:rsidP="00801639">
      <w:r w:rsidRPr="004636DA">
        <w:rPr>
          <w:noProof/>
        </w:rPr>
        <w:drawing>
          <wp:inline distT="0" distB="0" distL="0" distR="0" wp14:anchorId="2571B8E2" wp14:editId="1F22312C">
            <wp:extent cx="5731510" cy="1587500"/>
            <wp:effectExtent l="0" t="0" r="2540" b="0"/>
            <wp:docPr id="132563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392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14C" w14:textId="77777777" w:rsidR="004636DA" w:rsidRDefault="004636DA">
      <w:r>
        <w:br w:type="page"/>
      </w:r>
    </w:p>
    <w:p w14:paraId="1D215E72" w14:textId="76E07433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F7864">
        <w:rPr>
          <w:b/>
          <w:bCs/>
          <w:sz w:val="28"/>
          <w:szCs w:val="28"/>
        </w:rPr>
        <w:t>5</w:t>
      </w:r>
    </w:p>
    <w:p w14:paraId="2430F5EF" w14:textId="71F5ABEF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8362C">
        <w:rPr>
          <w:b/>
          <w:bCs/>
          <w:sz w:val="28"/>
          <w:szCs w:val="28"/>
        </w:rPr>
        <w:t>implementing the usage of CSS background property.</w:t>
      </w:r>
    </w:p>
    <w:p w14:paraId="0557A659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AF5362E" w14:textId="77777777" w:rsidR="004636DA" w:rsidRPr="004636DA" w:rsidRDefault="004636DA" w:rsidP="004636DA">
      <w:r w:rsidRPr="004636DA">
        <w:t>&lt;!DOCTYPE html&gt;</w:t>
      </w:r>
    </w:p>
    <w:p w14:paraId="3C2C5AAD" w14:textId="77777777" w:rsidR="004636DA" w:rsidRPr="004636DA" w:rsidRDefault="004636DA" w:rsidP="004636DA">
      <w:r w:rsidRPr="004636DA">
        <w:t>&lt;html&gt;</w:t>
      </w:r>
    </w:p>
    <w:p w14:paraId="0C9F8222" w14:textId="77777777" w:rsidR="004636DA" w:rsidRPr="004636DA" w:rsidRDefault="004636DA" w:rsidP="004636DA">
      <w:r w:rsidRPr="004636DA">
        <w:t>    &lt;head&gt;</w:t>
      </w:r>
    </w:p>
    <w:p w14:paraId="5E4FF950" w14:textId="77777777" w:rsidR="004636DA" w:rsidRPr="004636DA" w:rsidRDefault="004636DA" w:rsidP="004636DA">
      <w:r w:rsidRPr="004636DA">
        <w:t>        &lt;title&gt;CSS background&lt;/title&gt;</w:t>
      </w:r>
    </w:p>
    <w:p w14:paraId="3D1C5D49" w14:textId="77777777" w:rsidR="004636DA" w:rsidRPr="004636DA" w:rsidRDefault="004636DA" w:rsidP="004636DA">
      <w:r w:rsidRPr="004636DA">
        <w:t>        &lt;link rel="stylesheet" href="CSS background.css"&gt;</w:t>
      </w:r>
    </w:p>
    <w:p w14:paraId="04339097" w14:textId="77777777" w:rsidR="004636DA" w:rsidRPr="004636DA" w:rsidRDefault="004636DA" w:rsidP="004636DA">
      <w:r w:rsidRPr="004636DA">
        <w:t>    &lt;/head&gt;</w:t>
      </w:r>
    </w:p>
    <w:p w14:paraId="493EA6E1" w14:textId="77777777" w:rsidR="004636DA" w:rsidRPr="004636DA" w:rsidRDefault="004636DA" w:rsidP="004636DA">
      <w:r w:rsidRPr="004636DA">
        <w:t>    &lt;body&gt;&lt;/body&gt;</w:t>
      </w:r>
    </w:p>
    <w:p w14:paraId="0394DE28" w14:textId="77777777" w:rsidR="004636DA" w:rsidRPr="004636DA" w:rsidRDefault="004636DA" w:rsidP="004636DA">
      <w:r w:rsidRPr="004636DA">
        <w:t>&lt;/html&gt;</w:t>
      </w:r>
    </w:p>
    <w:p w14:paraId="5EB27A8E" w14:textId="62E5A46E" w:rsidR="004636DA" w:rsidRPr="0078362C" w:rsidRDefault="0078362C">
      <w:pPr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CSS Code (CSS background.css):</w:t>
      </w:r>
    </w:p>
    <w:p w14:paraId="0035103D" w14:textId="77777777" w:rsidR="004636DA" w:rsidRPr="004636DA" w:rsidRDefault="004636DA" w:rsidP="004636DA">
      <w:r w:rsidRPr="004636DA">
        <w:t>body {</w:t>
      </w:r>
    </w:p>
    <w:p w14:paraId="0EBCA910" w14:textId="77777777" w:rsidR="004636DA" w:rsidRPr="004636DA" w:rsidRDefault="004636DA" w:rsidP="004636DA">
      <w:r w:rsidRPr="004636DA">
        <w:t>    background-image: url(Image.jpg);</w:t>
      </w:r>
    </w:p>
    <w:p w14:paraId="76AE876E" w14:textId="77777777" w:rsidR="004636DA" w:rsidRPr="004636DA" w:rsidRDefault="004636DA" w:rsidP="004636DA">
      <w:r w:rsidRPr="004636DA">
        <w:t>    background-size: cover;</w:t>
      </w:r>
    </w:p>
    <w:p w14:paraId="208E6D26" w14:textId="77777777" w:rsidR="004636DA" w:rsidRPr="004636DA" w:rsidRDefault="004636DA" w:rsidP="004636DA">
      <w:r w:rsidRPr="004636DA">
        <w:t>    background-position: center;</w:t>
      </w:r>
    </w:p>
    <w:p w14:paraId="12FDFCEF" w14:textId="77777777" w:rsidR="004636DA" w:rsidRPr="004636DA" w:rsidRDefault="004636DA" w:rsidP="004636DA">
      <w:r w:rsidRPr="004636DA">
        <w:t>    margin: 0;</w:t>
      </w:r>
    </w:p>
    <w:p w14:paraId="34DD2428" w14:textId="77777777" w:rsidR="004636DA" w:rsidRPr="004636DA" w:rsidRDefault="004636DA" w:rsidP="004636DA">
      <w:r w:rsidRPr="004636DA">
        <w:t>    height: 100vh;</w:t>
      </w:r>
    </w:p>
    <w:p w14:paraId="072E5B75" w14:textId="77777777" w:rsidR="007F7864" w:rsidRDefault="004636DA" w:rsidP="007F7864">
      <w:r w:rsidRPr="004636DA">
        <w:t>}</w:t>
      </w:r>
    </w:p>
    <w:p w14:paraId="22C0E960" w14:textId="3D756523" w:rsidR="004636DA" w:rsidRPr="007F7864" w:rsidRDefault="007F7864" w:rsidP="004636DA">
      <w:pPr>
        <w:rPr>
          <w:b/>
          <w:bCs/>
          <w:sz w:val="28"/>
          <w:szCs w:val="28"/>
          <w:u w:val="single"/>
        </w:rPr>
      </w:pPr>
      <w:r w:rsidRPr="007F7864">
        <w:rPr>
          <w:b/>
          <w:bCs/>
          <w:sz w:val="28"/>
          <w:szCs w:val="28"/>
          <w:u w:val="single"/>
        </w:rPr>
        <w:t xml:space="preserve"> </w:t>
      </w:r>
      <w:r w:rsidRPr="00D5001E">
        <w:rPr>
          <w:b/>
          <w:bCs/>
          <w:sz w:val="28"/>
          <w:szCs w:val="28"/>
          <w:u w:val="single"/>
        </w:rPr>
        <w:t>Output:</w:t>
      </w:r>
    </w:p>
    <w:p w14:paraId="666D0ECA" w14:textId="6476B79E" w:rsidR="004636DA" w:rsidRDefault="004636DA">
      <w:r w:rsidRPr="004636DA">
        <w:rPr>
          <w:noProof/>
        </w:rPr>
        <w:drawing>
          <wp:inline distT="0" distB="0" distL="0" distR="0" wp14:anchorId="396F06E2" wp14:editId="61F4DFF4">
            <wp:extent cx="3027218" cy="2319212"/>
            <wp:effectExtent l="0" t="0" r="1905" b="5080"/>
            <wp:docPr id="70187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16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8543" cy="23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FE87" w14:textId="08119DFE" w:rsidR="004636DA" w:rsidRDefault="004636DA"/>
    <w:p w14:paraId="716DA0E1" w14:textId="64FFC0EA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F7864">
        <w:rPr>
          <w:b/>
          <w:bCs/>
          <w:sz w:val="28"/>
          <w:szCs w:val="28"/>
        </w:rPr>
        <w:t>6</w:t>
      </w:r>
    </w:p>
    <w:p w14:paraId="15C1C2F7" w14:textId="301B1B25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8362C">
        <w:rPr>
          <w:b/>
          <w:bCs/>
          <w:sz w:val="28"/>
          <w:szCs w:val="28"/>
        </w:rPr>
        <w:t>implementing the usage of CSS border property.</w:t>
      </w:r>
    </w:p>
    <w:p w14:paraId="45612E82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FD25C75" w14:textId="77777777" w:rsidR="004636DA" w:rsidRPr="004636DA" w:rsidRDefault="004636DA" w:rsidP="004636DA">
      <w:r w:rsidRPr="004636DA">
        <w:t>&lt;!DOCTYPE html&gt;</w:t>
      </w:r>
    </w:p>
    <w:p w14:paraId="0431D038" w14:textId="77777777" w:rsidR="004636DA" w:rsidRPr="004636DA" w:rsidRDefault="004636DA" w:rsidP="004636DA">
      <w:r w:rsidRPr="004636DA">
        <w:t>&lt;html&gt;</w:t>
      </w:r>
    </w:p>
    <w:p w14:paraId="060DB469" w14:textId="77777777" w:rsidR="004636DA" w:rsidRPr="004636DA" w:rsidRDefault="004636DA" w:rsidP="004636DA">
      <w:r w:rsidRPr="004636DA">
        <w:t>    &lt;head&gt;</w:t>
      </w:r>
    </w:p>
    <w:p w14:paraId="56CEDF3C" w14:textId="77777777" w:rsidR="004636DA" w:rsidRPr="004636DA" w:rsidRDefault="004636DA" w:rsidP="004636DA">
      <w:r w:rsidRPr="004636DA">
        <w:t>        &lt;title&gt;CSS Border&lt;/title&gt;</w:t>
      </w:r>
    </w:p>
    <w:p w14:paraId="5956D863" w14:textId="77777777" w:rsidR="004636DA" w:rsidRPr="004636DA" w:rsidRDefault="004636DA" w:rsidP="004636DA">
      <w:r w:rsidRPr="004636DA">
        <w:t>        &lt;link rel="stylesheet" href="CSS borders.css"&gt;</w:t>
      </w:r>
    </w:p>
    <w:p w14:paraId="73B834C3" w14:textId="77777777" w:rsidR="004636DA" w:rsidRPr="004636DA" w:rsidRDefault="004636DA" w:rsidP="004636DA">
      <w:r w:rsidRPr="004636DA">
        <w:t>    &lt;/head&gt;</w:t>
      </w:r>
    </w:p>
    <w:p w14:paraId="7CCD2522" w14:textId="77777777" w:rsidR="004636DA" w:rsidRPr="004636DA" w:rsidRDefault="004636DA" w:rsidP="004636DA">
      <w:r w:rsidRPr="004636DA">
        <w:t>    &lt;body&gt;</w:t>
      </w:r>
    </w:p>
    <w:p w14:paraId="651672C6" w14:textId="77777777" w:rsidR="004636DA" w:rsidRPr="004636DA" w:rsidRDefault="004636DA" w:rsidP="004636DA">
      <w:r w:rsidRPr="004636DA">
        <w:t>        &lt;div&gt;</w:t>
      </w:r>
    </w:p>
    <w:p w14:paraId="293E05A6" w14:textId="77777777" w:rsidR="004636DA" w:rsidRPr="004636DA" w:rsidRDefault="004636DA" w:rsidP="004636DA">
      <w:r w:rsidRPr="004636DA">
        <w:t>            &lt;h1&gt;CSS BORDERS&lt;/h1&gt;</w:t>
      </w:r>
    </w:p>
    <w:p w14:paraId="4B6B847A" w14:textId="77777777" w:rsidR="004636DA" w:rsidRPr="004636DA" w:rsidRDefault="004636DA" w:rsidP="004636DA">
      <w:r w:rsidRPr="004636DA">
        <w:t>            &lt;p&gt;In this page, you will learn how to set borders....!!!&lt;/p&gt;</w:t>
      </w:r>
    </w:p>
    <w:p w14:paraId="76C6079F" w14:textId="77777777" w:rsidR="004636DA" w:rsidRPr="004636DA" w:rsidRDefault="004636DA" w:rsidP="004636DA">
      <w:r w:rsidRPr="004636DA">
        <w:t>        &lt;/div&gt;</w:t>
      </w:r>
    </w:p>
    <w:p w14:paraId="261F4DA8" w14:textId="77777777" w:rsidR="004636DA" w:rsidRPr="004636DA" w:rsidRDefault="004636DA" w:rsidP="004636DA">
      <w:r w:rsidRPr="004636DA">
        <w:t>    &lt;/body&gt;</w:t>
      </w:r>
    </w:p>
    <w:p w14:paraId="19F2F947" w14:textId="77777777" w:rsidR="004636DA" w:rsidRDefault="004636DA" w:rsidP="004636DA">
      <w:r w:rsidRPr="004636DA">
        <w:t>&lt;/html&gt;</w:t>
      </w:r>
    </w:p>
    <w:p w14:paraId="14E52EE8" w14:textId="2E73C133" w:rsidR="0078362C" w:rsidRPr="0078362C" w:rsidRDefault="0078362C" w:rsidP="004636DA">
      <w:pPr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CSS Code (</w:t>
      </w:r>
      <w:r w:rsidR="007C7672">
        <w:rPr>
          <w:i/>
          <w:iCs/>
          <w:sz w:val="24"/>
          <w:szCs w:val="24"/>
          <w:u w:val="single"/>
        </w:rPr>
        <w:t>CSS borders.css):</w:t>
      </w:r>
    </w:p>
    <w:p w14:paraId="3C26EE11" w14:textId="77777777" w:rsidR="004636DA" w:rsidRPr="004636DA" w:rsidRDefault="004636DA" w:rsidP="004636DA">
      <w:r w:rsidRPr="004636DA">
        <w:t>div {</w:t>
      </w:r>
    </w:p>
    <w:p w14:paraId="3C87E7B4" w14:textId="77777777" w:rsidR="004636DA" w:rsidRPr="004636DA" w:rsidRDefault="004636DA" w:rsidP="004636DA">
      <w:r w:rsidRPr="004636DA">
        <w:t>    border-style: dashed;</w:t>
      </w:r>
    </w:p>
    <w:p w14:paraId="44D0C2F3" w14:textId="77777777" w:rsidR="004636DA" w:rsidRPr="004636DA" w:rsidRDefault="004636DA" w:rsidP="004636DA">
      <w:r w:rsidRPr="004636DA">
        <w:t>    border-color: indigo;</w:t>
      </w:r>
    </w:p>
    <w:p w14:paraId="17D3C6F6" w14:textId="77777777" w:rsidR="004636DA" w:rsidRPr="004636DA" w:rsidRDefault="004636DA" w:rsidP="004636DA">
      <w:r w:rsidRPr="004636DA">
        <w:t>    border-width: 10px;</w:t>
      </w:r>
    </w:p>
    <w:p w14:paraId="32848750" w14:textId="77777777" w:rsidR="004636DA" w:rsidRPr="004636DA" w:rsidRDefault="004636DA" w:rsidP="004636DA">
      <w:r w:rsidRPr="004636DA">
        <w:t>    padding: 10px;</w:t>
      </w:r>
    </w:p>
    <w:p w14:paraId="2147C787" w14:textId="77777777" w:rsidR="004636DA" w:rsidRDefault="004636DA" w:rsidP="004636DA">
      <w:r w:rsidRPr="004636DA">
        <w:t>}</w:t>
      </w:r>
    </w:p>
    <w:p w14:paraId="7C3486BC" w14:textId="77777777" w:rsidR="007F7864" w:rsidRDefault="007F7864" w:rsidP="007F786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A572507" w14:textId="77777777" w:rsidR="007F7864" w:rsidRPr="004636DA" w:rsidRDefault="007F7864" w:rsidP="004636DA"/>
    <w:p w14:paraId="70DCCC7C" w14:textId="15953AFF" w:rsidR="004636DA" w:rsidRDefault="004636DA" w:rsidP="00801639">
      <w:r w:rsidRPr="004636DA">
        <w:rPr>
          <w:noProof/>
        </w:rPr>
        <w:drawing>
          <wp:inline distT="0" distB="0" distL="0" distR="0" wp14:anchorId="1904F945" wp14:editId="01EA7835">
            <wp:extent cx="5105400" cy="1433313"/>
            <wp:effectExtent l="0" t="0" r="0" b="0"/>
            <wp:docPr id="37739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916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7192" cy="14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D717" w14:textId="781784D5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8362C">
        <w:rPr>
          <w:b/>
          <w:bCs/>
          <w:sz w:val="28"/>
          <w:szCs w:val="28"/>
        </w:rPr>
        <w:t>7</w:t>
      </w:r>
    </w:p>
    <w:p w14:paraId="00D66194" w14:textId="4635BD8F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Design a web page </w:t>
      </w:r>
      <w:r w:rsidR="007C7672">
        <w:rPr>
          <w:b/>
          <w:bCs/>
          <w:sz w:val="28"/>
          <w:szCs w:val="28"/>
        </w:rPr>
        <w:t>implementing the usage of CSS text property.</w:t>
      </w:r>
    </w:p>
    <w:p w14:paraId="3B6A2489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8F1CED2" w14:textId="77777777" w:rsidR="00EA68CB" w:rsidRPr="00EA68CB" w:rsidRDefault="00EA68CB" w:rsidP="00EA68CB">
      <w:r w:rsidRPr="00EA68CB">
        <w:t>&lt;!DOCTYPE html&gt;</w:t>
      </w:r>
    </w:p>
    <w:p w14:paraId="4F984354" w14:textId="77777777" w:rsidR="00EA68CB" w:rsidRPr="00EA68CB" w:rsidRDefault="00EA68CB" w:rsidP="00EA68CB">
      <w:r w:rsidRPr="00EA68CB">
        <w:t>&lt;html&gt;</w:t>
      </w:r>
    </w:p>
    <w:p w14:paraId="1F5BBCB8" w14:textId="77777777" w:rsidR="00EA68CB" w:rsidRPr="00EA68CB" w:rsidRDefault="00EA68CB" w:rsidP="00EA68CB">
      <w:r w:rsidRPr="00EA68CB">
        <w:t>    &lt;head&gt;</w:t>
      </w:r>
    </w:p>
    <w:p w14:paraId="1D639219" w14:textId="77777777" w:rsidR="00EA68CB" w:rsidRPr="00EA68CB" w:rsidRDefault="00EA68CB" w:rsidP="00EA68CB">
      <w:r w:rsidRPr="00EA68CB">
        <w:t>        &lt;title&gt;CSS text properties&lt;/title&gt;</w:t>
      </w:r>
    </w:p>
    <w:p w14:paraId="0FE885DA" w14:textId="77777777" w:rsidR="00EA68CB" w:rsidRPr="00EA68CB" w:rsidRDefault="00EA68CB" w:rsidP="00EA68CB">
      <w:r w:rsidRPr="00EA68CB">
        <w:t>        &lt;link rel="stylesheet" href="CSS text properties.css"&gt;</w:t>
      </w:r>
    </w:p>
    <w:p w14:paraId="6663BB95" w14:textId="77777777" w:rsidR="00EA68CB" w:rsidRPr="00EA68CB" w:rsidRDefault="00EA68CB" w:rsidP="00EA68CB">
      <w:r w:rsidRPr="00EA68CB">
        <w:t>    &lt;/head&gt;</w:t>
      </w:r>
    </w:p>
    <w:p w14:paraId="1B203699" w14:textId="77777777" w:rsidR="00EA68CB" w:rsidRPr="00EA68CB" w:rsidRDefault="00EA68CB" w:rsidP="00EA68CB">
      <w:r w:rsidRPr="00EA68CB">
        <w:t>    &lt;body&gt;</w:t>
      </w:r>
    </w:p>
    <w:p w14:paraId="3DDB3B89" w14:textId="77777777" w:rsidR="00EA68CB" w:rsidRPr="00EA68CB" w:rsidRDefault="00EA68CB" w:rsidP="00EA68CB">
      <w:r w:rsidRPr="00EA68CB">
        <w:t>        &lt;div&gt;</w:t>
      </w:r>
    </w:p>
    <w:p w14:paraId="1E87DA34" w14:textId="77777777" w:rsidR="00EA68CB" w:rsidRPr="00EA68CB" w:rsidRDefault="00EA68CB" w:rsidP="00EA68CB">
      <w:r w:rsidRPr="00EA68CB">
        <w:t>            &lt;h1&gt;CSS text properties&lt;/h1&gt;</w:t>
      </w:r>
    </w:p>
    <w:p w14:paraId="5CCAB1CA" w14:textId="77777777" w:rsidR="00EA68CB" w:rsidRPr="00EA68CB" w:rsidRDefault="00EA68CB" w:rsidP="00EA68CB">
      <w:r w:rsidRPr="00EA68CB">
        <w:t>            &lt;p&gt;You will learn CSS text properties &lt;/p&gt;</w:t>
      </w:r>
    </w:p>
    <w:p w14:paraId="6713755C" w14:textId="77777777" w:rsidR="00EA68CB" w:rsidRPr="00EA68CB" w:rsidRDefault="00EA68CB" w:rsidP="00EA68CB">
      <w:r w:rsidRPr="00EA68CB">
        <w:t>        &lt;/div&gt;</w:t>
      </w:r>
    </w:p>
    <w:p w14:paraId="708A4899" w14:textId="77777777" w:rsidR="00EA68CB" w:rsidRPr="00EA68CB" w:rsidRDefault="00EA68CB" w:rsidP="00EA68CB">
      <w:r w:rsidRPr="00EA68CB">
        <w:t>    &lt;/body&gt;</w:t>
      </w:r>
    </w:p>
    <w:p w14:paraId="0410114B" w14:textId="71DF7679" w:rsidR="00EA68CB" w:rsidRDefault="00EA68CB" w:rsidP="00EA68CB">
      <w:r w:rsidRPr="00EA68CB">
        <w:t>&lt;/html&gt;</w:t>
      </w:r>
    </w:p>
    <w:p w14:paraId="12AADB17" w14:textId="24D0EABB" w:rsidR="007C7672" w:rsidRPr="007C7672" w:rsidRDefault="007C7672" w:rsidP="00EA68CB">
      <w:pPr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CSS Code (CSS text properties.css):</w:t>
      </w:r>
    </w:p>
    <w:p w14:paraId="4CD93220" w14:textId="77777777" w:rsidR="00EA68CB" w:rsidRPr="00EA68CB" w:rsidRDefault="00EA68CB" w:rsidP="00EA68CB">
      <w:r w:rsidRPr="00EA68CB">
        <w:t>h1 {</w:t>
      </w:r>
    </w:p>
    <w:p w14:paraId="4364DAEE" w14:textId="77777777" w:rsidR="00EA68CB" w:rsidRPr="00EA68CB" w:rsidRDefault="00EA68CB" w:rsidP="00EA68CB">
      <w:r w:rsidRPr="00EA68CB">
        <w:t>    color: coral;</w:t>
      </w:r>
    </w:p>
    <w:p w14:paraId="0F2FA61E" w14:textId="77777777" w:rsidR="00EA68CB" w:rsidRPr="00EA68CB" w:rsidRDefault="00EA68CB" w:rsidP="00EA68CB">
      <w:r w:rsidRPr="00EA68CB">
        <w:t>    text-transform: uppercase;</w:t>
      </w:r>
    </w:p>
    <w:p w14:paraId="32049594" w14:textId="77777777" w:rsidR="00EA68CB" w:rsidRPr="00EA68CB" w:rsidRDefault="00EA68CB" w:rsidP="00EA68CB">
      <w:r w:rsidRPr="00EA68CB">
        <w:t>    text-align: center;</w:t>
      </w:r>
    </w:p>
    <w:p w14:paraId="74EB2FF2" w14:textId="77777777" w:rsidR="00EA68CB" w:rsidRPr="00EA68CB" w:rsidRDefault="00EA68CB" w:rsidP="00EA68CB">
      <w:r w:rsidRPr="00EA68CB">
        <w:t>}</w:t>
      </w:r>
    </w:p>
    <w:p w14:paraId="7D9B474E" w14:textId="77777777" w:rsidR="00EA68CB" w:rsidRPr="00EA68CB" w:rsidRDefault="00EA68CB" w:rsidP="00EA68CB">
      <w:r w:rsidRPr="00EA68CB">
        <w:t>p{</w:t>
      </w:r>
    </w:p>
    <w:p w14:paraId="490B66DC" w14:textId="77777777" w:rsidR="00EA68CB" w:rsidRPr="00EA68CB" w:rsidRDefault="00EA68CB" w:rsidP="00EA68CB">
      <w:r w:rsidRPr="00EA68CB">
        <w:t>    text-align: center;</w:t>
      </w:r>
    </w:p>
    <w:p w14:paraId="5575D293" w14:textId="77777777" w:rsidR="00EA68CB" w:rsidRPr="00EA68CB" w:rsidRDefault="00EA68CB" w:rsidP="00EA68CB">
      <w:r w:rsidRPr="00EA68CB">
        <w:t>    letter-spacing: 10px;</w:t>
      </w:r>
    </w:p>
    <w:p w14:paraId="241C2446" w14:textId="77777777" w:rsidR="00EA68CB" w:rsidRPr="00EA68CB" w:rsidRDefault="00EA68CB" w:rsidP="00EA68CB">
      <w:r w:rsidRPr="00EA68CB">
        <w:t>    word-spacing: 20px;</w:t>
      </w:r>
    </w:p>
    <w:p w14:paraId="66A86738" w14:textId="77777777" w:rsidR="00EA68CB" w:rsidRPr="00EA68CB" w:rsidRDefault="00EA68CB" w:rsidP="00EA68CB">
      <w:r w:rsidRPr="00EA68CB">
        <w:t>    text-shadow: 10px 20px 2.5px black;</w:t>
      </w:r>
    </w:p>
    <w:p w14:paraId="658CCEB8" w14:textId="77777777" w:rsidR="00EA68CB" w:rsidRDefault="00EA68CB" w:rsidP="00EA68CB">
      <w:r w:rsidRPr="00EA68CB">
        <w:t>}</w:t>
      </w:r>
    </w:p>
    <w:p w14:paraId="3CFB2DEF" w14:textId="77777777" w:rsidR="0078362C" w:rsidRDefault="0078362C" w:rsidP="0078362C">
      <w:pPr>
        <w:rPr>
          <w:b/>
          <w:bCs/>
          <w:sz w:val="28"/>
          <w:szCs w:val="28"/>
          <w:u w:val="single"/>
        </w:rPr>
      </w:pPr>
    </w:p>
    <w:p w14:paraId="1DEFEF18" w14:textId="77777777" w:rsidR="007C7672" w:rsidRDefault="007C7672" w:rsidP="0078362C">
      <w:pPr>
        <w:rPr>
          <w:b/>
          <w:bCs/>
          <w:sz w:val="28"/>
          <w:szCs w:val="28"/>
        </w:rPr>
      </w:pPr>
    </w:p>
    <w:p w14:paraId="48FD1387" w14:textId="77777777" w:rsidR="00AF7A59" w:rsidRDefault="00AF7A59" w:rsidP="007C7672">
      <w:pPr>
        <w:rPr>
          <w:b/>
          <w:bCs/>
          <w:sz w:val="28"/>
          <w:szCs w:val="28"/>
        </w:rPr>
      </w:pPr>
    </w:p>
    <w:p w14:paraId="4ACD8A04" w14:textId="77777777" w:rsidR="007C7672" w:rsidRDefault="007C7672" w:rsidP="007C767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3E672C3" w14:textId="414F7200" w:rsidR="007C7672" w:rsidRDefault="007C7672" w:rsidP="007C7672">
      <w:pPr>
        <w:rPr>
          <w:b/>
          <w:bCs/>
          <w:sz w:val="28"/>
          <w:szCs w:val="28"/>
        </w:rPr>
      </w:pPr>
      <w:r w:rsidRPr="007C7672">
        <w:rPr>
          <w:b/>
          <w:bCs/>
          <w:noProof/>
          <w:sz w:val="28"/>
          <w:szCs w:val="28"/>
        </w:rPr>
        <w:drawing>
          <wp:inline distT="0" distB="0" distL="0" distR="0" wp14:anchorId="0C125F18" wp14:editId="48A842D1">
            <wp:extent cx="5731510" cy="1313815"/>
            <wp:effectExtent l="0" t="0" r="2540" b="635"/>
            <wp:docPr id="162882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CA15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5D5CD775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38FEEE43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6015A8A4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4D174E18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4DDBB3C7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313F6B56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13031FB1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271151A6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7241F0B8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70F587BA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367BB7AD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61295FBC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49220B5B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2580132F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10AF8F01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3EC5C249" w14:textId="77777777" w:rsidR="00AF7A59" w:rsidRDefault="00AF7A59" w:rsidP="00AF7A59">
      <w:pPr>
        <w:jc w:val="center"/>
        <w:rPr>
          <w:b/>
          <w:bCs/>
          <w:sz w:val="28"/>
          <w:szCs w:val="28"/>
        </w:rPr>
      </w:pPr>
    </w:p>
    <w:p w14:paraId="2EB31E7A" w14:textId="77777777" w:rsidR="0078362C" w:rsidRDefault="0078362C" w:rsidP="00AF7A59">
      <w:pPr>
        <w:jc w:val="center"/>
        <w:rPr>
          <w:b/>
          <w:bCs/>
          <w:sz w:val="28"/>
          <w:szCs w:val="28"/>
        </w:rPr>
      </w:pPr>
    </w:p>
    <w:p w14:paraId="5D200B1C" w14:textId="77777777" w:rsidR="0078362C" w:rsidRDefault="0078362C" w:rsidP="00AF7A59">
      <w:pPr>
        <w:jc w:val="center"/>
        <w:rPr>
          <w:b/>
          <w:bCs/>
          <w:sz w:val="28"/>
          <w:szCs w:val="28"/>
        </w:rPr>
      </w:pPr>
    </w:p>
    <w:p w14:paraId="2E1ACE03" w14:textId="77777777" w:rsidR="0078362C" w:rsidRDefault="0078362C" w:rsidP="007C7672">
      <w:pPr>
        <w:rPr>
          <w:b/>
          <w:bCs/>
          <w:sz w:val="28"/>
          <w:szCs w:val="28"/>
        </w:rPr>
      </w:pPr>
    </w:p>
    <w:p w14:paraId="2F80C123" w14:textId="1A388907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8362C">
        <w:rPr>
          <w:b/>
          <w:bCs/>
          <w:sz w:val="28"/>
          <w:szCs w:val="28"/>
        </w:rPr>
        <w:t>8</w:t>
      </w:r>
    </w:p>
    <w:p w14:paraId="797E3374" w14:textId="4B0D5261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</w:t>
      </w:r>
      <w:r w:rsidR="007C7672">
        <w:rPr>
          <w:b/>
          <w:bCs/>
          <w:sz w:val="28"/>
          <w:szCs w:val="28"/>
        </w:rPr>
        <w:t>monstrate the usage of Universal Selector(*) in CSS.</w:t>
      </w:r>
    </w:p>
    <w:p w14:paraId="7988DDE0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0B1F6EC" w14:textId="77777777" w:rsidR="00EA68CB" w:rsidRPr="00EA68CB" w:rsidRDefault="00EA68CB" w:rsidP="00EA68CB">
      <w:r w:rsidRPr="00EA68CB">
        <w:t>&lt;!DOCTYPE html&gt;</w:t>
      </w:r>
    </w:p>
    <w:p w14:paraId="765ABCD5" w14:textId="77777777" w:rsidR="00EA68CB" w:rsidRPr="00EA68CB" w:rsidRDefault="00EA68CB" w:rsidP="00EA68CB">
      <w:r w:rsidRPr="00EA68CB">
        <w:t>&lt;html&gt;</w:t>
      </w:r>
    </w:p>
    <w:p w14:paraId="120B3663" w14:textId="77777777" w:rsidR="00EA68CB" w:rsidRPr="00EA68CB" w:rsidRDefault="00EA68CB" w:rsidP="00EA68CB">
      <w:r w:rsidRPr="00EA68CB">
        <w:t>    &lt;head&gt;</w:t>
      </w:r>
    </w:p>
    <w:p w14:paraId="533222F2" w14:textId="77777777" w:rsidR="00EA68CB" w:rsidRPr="00EA68CB" w:rsidRDefault="00EA68CB" w:rsidP="00EA68CB">
      <w:r w:rsidRPr="00EA68CB">
        <w:t>        &lt;title&gt;Universal Selecter&lt;/title&gt;</w:t>
      </w:r>
    </w:p>
    <w:p w14:paraId="4573737B" w14:textId="77777777" w:rsidR="00EA68CB" w:rsidRPr="00EA68CB" w:rsidRDefault="00EA68CB" w:rsidP="00EA68CB">
      <w:r w:rsidRPr="00EA68CB">
        <w:t>        &lt;style&gt;</w:t>
      </w:r>
    </w:p>
    <w:p w14:paraId="79222027" w14:textId="77777777" w:rsidR="00EA68CB" w:rsidRPr="00EA68CB" w:rsidRDefault="00EA68CB" w:rsidP="00EA68CB">
      <w:r w:rsidRPr="00EA68CB">
        <w:t>          * {</w:t>
      </w:r>
    </w:p>
    <w:p w14:paraId="2D387CA5" w14:textId="77777777" w:rsidR="00EA68CB" w:rsidRPr="00EA68CB" w:rsidRDefault="00EA68CB" w:rsidP="00EA68CB">
      <w:r w:rsidRPr="00EA68CB">
        <w:t>            margin: 0;</w:t>
      </w:r>
    </w:p>
    <w:p w14:paraId="6B127ECF" w14:textId="77777777" w:rsidR="00EA68CB" w:rsidRPr="00EA68CB" w:rsidRDefault="00EA68CB" w:rsidP="00EA68CB">
      <w:r w:rsidRPr="00EA68CB">
        <w:t>            padding: 0;</w:t>
      </w:r>
    </w:p>
    <w:p w14:paraId="3F97C63B" w14:textId="77777777" w:rsidR="00EA68CB" w:rsidRPr="00EA68CB" w:rsidRDefault="00EA68CB" w:rsidP="00EA68CB">
      <w:r w:rsidRPr="00EA68CB">
        <w:t>            color: brown;</w:t>
      </w:r>
    </w:p>
    <w:p w14:paraId="3C9CA92A" w14:textId="77777777" w:rsidR="00EA68CB" w:rsidRPr="00EA68CB" w:rsidRDefault="00EA68CB" w:rsidP="00EA68CB">
      <w:r w:rsidRPr="00EA68CB">
        <w:t>          }</w:t>
      </w:r>
    </w:p>
    <w:p w14:paraId="61128107" w14:textId="77777777" w:rsidR="00EA68CB" w:rsidRPr="00EA68CB" w:rsidRDefault="00EA68CB" w:rsidP="00EA68CB">
      <w:r w:rsidRPr="00EA68CB">
        <w:t>        &lt;/style&gt;</w:t>
      </w:r>
    </w:p>
    <w:p w14:paraId="1DECE268" w14:textId="77777777" w:rsidR="00EA68CB" w:rsidRPr="00EA68CB" w:rsidRDefault="00EA68CB" w:rsidP="00EA68CB">
      <w:r w:rsidRPr="00EA68CB">
        <w:t>    &lt;/head&gt;</w:t>
      </w:r>
    </w:p>
    <w:p w14:paraId="23B662BC" w14:textId="77777777" w:rsidR="00EA68CB" w:rsidRPr="00EA68CB" w:rsidRDefault="00EA68CB" w:rsidP="00EA68CB">
      <w:r w:rsidRPr="00EA68CB">
        <w:t>    &lt;body&gt;</w:t>
      </w:r>
    </w:p>
    <w:p w14:paraId="26F68D8E" w14:textId="77777777" w:rsidR="00EA68CB" w:rsidRPr="00EA68CB" w:rsidRDefault="00EA68CB" w:rsidP="00EA68CB">
      <w:r w:rsidRPr="00EA68CB">
        <w:t>        &lt;h1&gt;Helloooooooooo World&lt;/h1&gt;</w:t>
      </w:r>
    </w:p>
    <w:p w14:paraId="5BA15075" w14:textId="77777777" w:rsidR="00EA68CB" w:rsidRPr="00EA68CB" w:rsidRDefault="00EA68CB" w:rsidP="00EA68CB">
      <w:r w:rsidRPr="00EA68CB">
        <w:t>        &lt;p&gt;</w:t>
      </w:r>
    </w:p>
    <w:p w14:paraId="56988A78" w14:textId="77777777" w:rsidR="00EA68CB" w:rsidRPr="00EA68CB" w:rsidRDefault="00EA68CB" w:rsidP="00EA68CB">
      <w:r w:rsidRPr="00EA68CB">
        <w:t>            This text follows the universal reset.</w:t>
      </w:r>
    </w:p>
    <w:p w14:paraId="35050200" w14:textId="77777777" w:rsidR="00EA68CB" w:rsidRPr="00EA68CB" w:rsidRDefault="00EA68CB" w:rsidP="00EA68CB">
      <w:r w:rsidRPr="00EA68CB">
        <w:t>        &lt;/p&gt;</w:t>
      </w:r>
    </w:p>
    <w:p w14:paraId="1C2A7CC3" w14:textId="77777777" w:rsidR="00EA68CB" w:rsidRPr="00EA68CB" w:rsidRDefault="00EA68CB" w:rsidP="00EA68CB">
      <w:r w:rsidRPr="00EA68CB">
        <w:t>    &lt;/body&gt;</w:t>
      </w:r>
    </w:p>
    <w:p w14:paraId="2501189D" w14:textId="77777777" w:rsidR="00EA68CB" w:rsidRDefault="00EA68CB" w:rsidP="00EA68CB">
      <w:r w:rsidRPr="00EA68CB">
        <w:t>&lt;/html&gt;</w:t>
      </w:r>
    </w:p>
    <w:p w14:paraId="4A71689F" w14:textId="77777777" w:rsidR="007C7672" w:rsidRDefault="007C7672" w:rsidP="007C767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DA7D3B4" w14:textId="77777777" w:rsidR="007C7672" w:rsidRPr="00EA68CB" w:rsidRDefault="007C7672" w:rsidP="00EA68CB"/>
    <w:p w14:paraId="69345240" w14:textId="0E5C7987" w:rsidR="004636DA" w:rsidRDefault="00EA68CB">
      <w:r w:rsidRPr="00EA68CB">
        <w:rPr>
          <w:noProof/>
        </w:rPr>
        <w:drawing>
          <wp:inline distT="0" distB="0" distL="0" distR="0" wp14:anchorId="0CAEF91A" wp14:editId="66CB8830">
            <wp:extent cx="5731510" cy="821055"/>
            <wp:effectExtent l="0" t="0" r="2540" b="0"/>
            <wp:docPr id="79280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024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6DA">
        <w:br w:type="page"/>
      </w:r>
    </w:p>
    <w:p w14:paraId="43BB47BB" w14:textId="080B94D7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6</w:t>
      </w:r>
      <w:r w:rsidR="0078362C">
        <w:rPr>
          <w:b/>
          <w:bCs/>
          <w:sz w:val="28"/>
          <w:szCs w:val="28"/>
        </w:rPr>
        <w:t>9</w:t>
      </w:r>
    </w:p>
    <w:p w14:paraId="02BBA947" w14:textId="730E628A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C7672">
        <w:rPr>
          <w:b/>
          <w:bCs/>
          <w:sz w:val="28"/>
          <w:szCs w:val="28"/>
        </w:rPr>
        <w:t>Demonstrate the usage of the Type Selector(element) in CSS.</w:t>
      </w:r>
    </w:p>
    <w:p w14:paraId="7459C22F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2EB385E" w14:textId="77777777" w:rsidR="00EA68CB" w:rsidRPr="00EA68CB" w:rsidRDefault="00EA68CB" w:rsidP="00EA68CB">
      <w:r w:rsidRPr="00EA68CB">
        <w:t>&lt;!DOCTYPE html&gt;</w:t>
      </w:r>
    </w:p>
    <w:p w14:paraId="44DE57A6" w14:textId="77777777" w:rsidR="00EA68CB" w:rsidRPr="00EA68CB" w:rsidRDefault="00EA68CB" w:rsidP="00EA68CB">
      <w:r w:rsidRPr="00EA68CB">
        <w:t>&lt;html&gt;</w:t>
      </w:r>
    </w:p>
    <w:p w14:paraId="20D54B8E" w14:textId="77777777" w:rsidR="00EA68CB" w:rsidRPr="00EA68CB" w:rsidRDefault="00EA68CB" w:rsidP="00EA68CB">
      <w:r w:rsidRPr="00EA68CB">
        <w:t>    &lt;head&gt;</w:t>
      </w:r>
    </w:p>
    <w:p w14:paraId="31C04EAB" w14:textId="77777777" w:rsidR="00EA68CB" w:rsidRPr="00EA68CB" w:rsidRDefault="00EA68CB" w:rsidP="00EA68CB">
      <w:r w:rsidRPr="00EA68CB">
        <w:t>        &lt;title&gt;Type Selector&lt;/title&gt;</w:t>
      </w:r>
    </w:p>
    <w:p w14:paraId="3996C5EC" w14:textId="77777777" w:rsidR="00EA68CB" w:rsidRPr="00EA68CB" w:rsidRDefault="00EA68CB" w:rsidP="00EA68CB">
      <w:r w:rsidRPr="00EA68CB">
        <w:t>        &lt;style&gt;</w:t>
      </w:r>
    </w:p>
    <w:p w14:paraId="6833B35E" w14:textId="77777777" w:rsidR="00EA68CB" w:rsidRPr="00EA68CB" w:rsidRDefault="00EA68CB" w:rsidP="00EA68CB">
      <w:r w:rsidRPr="00EA68CB">
        <w:t>            p{</w:t>
      </w:r>
    </w:p>
    <w:p w14:paraId="227505AD" w14:textId="77777777" w:rsidR="00EA68CB" w:rsidRPr="00EA68CB" w:rsidRDefault="00EA68CB" w:rsidP="00EA68CB">
      <w:r w:rsidRPr="00EA68CB">
        <w:t>                color: blue;</w:t>
      </w:r>
    </w:p>
    <w:p w14:paraId="7E67803B" w14:textId="77777777" w:rsidR="00EA68CB" w:rsidRPr="00EA68CB" w:rsidRDefault="00EA68CB" w:rsidP="00EA68CB">
      <w:r w:rsidRPr="00EA68CB">
        <w:t>                font-size: 18px;</w:t>
      </w:r>
    </w:p>
    <w:p w14:paraId="63AF5516" w14:textId="77777777" w:rsidR="00EA68CB" w:rsidRPr="00EA68CB" w:rsidRDefault="00EA68CB" w:rsidP="00EA68CB">
      <w:r w:rsidRPr="00EA68CB">
        <w:t>            }</w:t>
      </w:r>
    </w:p>
    <w:p w14:paraId="58601E5C" w14:textId="77777777" w:rsidR="00EA68CB" w:rsidRPr="00EA68CB" w:rsidRDefault="00EA68CB" w:rsidP="00EA68CB">
      <w:r w:rsidRPr="00EA68CB">
        <w:t>        &lt;/style&gt;</w:t>
      </w:r>
    </w:p>
    <w:p w14:paraId="7A798270" w14:textId="77777777" w:rsidR="00EA68CB" w:rsidRPr="00EA68CB" w:rsidRDefault="00EA68CB" w:rsidP="00EA68CB">
      <w:r w:rsidRPr="00EA68CB">
        <w:t>    &lt;/head&gt;</w:t>
      </w:r>
    </w:p>
    <w:p w14:paraId="228E0CC8" w14:textId="77777777" w:rsidR="00EA68CB" w:rsidRPr="00EA68CB" w:rsidRDefault="00EA68CB" w:rsidP="00EA68CB">
      <w:r w:rsidRPr="00EA68CB">
        <w:t>    &lt;body&gt;</w:t>
      </w:r>
    </w:p>
    <w:p w14:paraId="3E8D2581" w14:textId="77777777" w:rsidR="00EA68CB" w:rsidRPr="00EA68CB" w:rsidRDefault="00EA68CB" w:rsidP="00EA68CB">
      <w:r w:rsidRPr="00EA68CB">
        <w:t>        &lt;p&gt;This paragraph is blue.&lt;/p&gt;</w:t>
      </w:r>
    </w:p>
    <w:p w14:paraId="47E49F54" w14:textId="77777777" w:rsidR="00EA68CB" w:rsidRPr="00EA68CB" w:rsidRDefault="00EA68CB" w:rsidP="00EA68CB">
      <w:r w:rsidRPr="00EA68CB">
        <w:t>        &lt;p&gt;So is this one.&lt;/p&gt;</w:t>
      </w:r>
    </w:p>
    <w:p w14:paraId="28C12EB6" w14:textId="77777777" w:rsidR="00EA68CB" w:rsidRPr="00EA68CB" w:rsidRDefault="00EA68CB" w:rsidP="00EA68CB">
      <w:r w:rsidRPr="00EA68CB">
        <w:t>    &lt;/body&gt;</w:t>
      </w:r>
    </w:p>
    <w:p w14:paraId="1629C3C0" w14:textId="77777777" w:rsidR="00EA68CB" w:rsidRDefault="00EA68CB" w:rsidP="00EA68CB">
      <w:r w:rsidRPr="00EA68CB">
        <w:t>&lt;/html&gt;</w:t>
      </w:r>
    </w:p>
    <w:p w14:paraId="04738F2C" w14:textId="4DB3B07F" w:rsidR="007C7672" w:rsidRPr="007C7672" w:rsidRDefault="007C7672" w:rsidP="00EA68CB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9E8F318" w14:textId="79E7BFA3" w:rsidR="004636DA" w:rsidRDefault="00EA68CB" w:rsidP="00801639">
      <w:r w:rsidRPr="00EA68CB">
        <w:rPr>
          <w:noProof/>
        </w:rPr>
        <w:drawing>
          <wp:inline distT="0" distB="0" distL="0" distR="0" wp14:anchorId="4AAFB8BD" wp14:editId="1B4EBD00">
            <wp:extent cx="5731510" cy="1246505"/>
            <wp:effectExtent l="0" t="0" r="2540" b="0"/>
            <wp:docPr id="140371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175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8A20" w14:textId="77777777" w:rsidR="004636DA" w:rsidRDefault="004636DA">
      <w:r>
        <w:br w:type="page"/>
      </w:r>
    </w:p>
    <w:p w14:paraId="2BB10D78" w14:textId="4B58089B" w:rsidR="00AF7A59" w:rsidRPr="00D5001E" w:rsidRDefault="00AF7A59" w:rsidP="00AF7A59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70</w:t>
      </w:r>
    </w:p>
    <w:p w14:paraId="425E8345" w14:textId="1B3CAF10" w:rsidR="00AF7A59" w:rsidRPr="00D5001E" w:rsidRDefault="00AF7A59" w:rsidP="00AF7A59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C7672">
        <w:rPr>
          <w:b/>
          <w:bCs/>
          <w:sz w:val="28"/>
          <w:szCs w:val="28"/>
        </w:rPr>
        <w:t>Demonstrate the usage of the Class Selecctor(.classname) in CSS.</w:t>
      </w:r>
    </w:p>
    <w:p w14:paraId="3EDEBD44" w14:textId="77777777" w:rsidR="00AF7A59" w:rsidRPr="00D5001E" w:rsidRDefault="00AF7A59" w:rsidP="00AF7A5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32DBA59" w14:textId="77777777" w:rsidR="00EA68CB" w:rsidRPr="00EA68CB" w:rsidRDefault="00EA68CB" w:rsidP="00EA68CB">
      <w:r w:rsidRPr="00EA68CB">
        <w:t>&lt;!DOCTYPE html&gt;</w:t>
      </w:r>
    </w:p>
    <w:p w14:paraId="2C529F42" w14:textId="77777777" w:rsidR="00EA68CB" w:rsidRPr="00EA68CB" w:rsidRDefault="00EA68CB" w:rsidP="00EA68CB">
      <w:r w:rsidRPr="00EA68CB">
        <w:t>&lt;html&gt;</w:t>
      </w:r>
    </w:p>
    <w:p w14:paraId="78B45FEB" w14:textId="77777777" w:rsidR="00EA68CB" w:rsidRPr="00EA68CB" w:rsidRDefault="00EA68CB" w:rsidP="00EA68CB">
      <w:r w:rsidRPr="00EA68CB">
        <w:t>    &lt;head&gt;</w:t>
      </w:r>
    </w:p>
    <w:p w14:paraId="3AD0BC5F" w14:textId="77777777" w:rsidR="00EA68CB" w:rsidRPr="00EA68CB" w:rsidRDefault="00EA68CB" w:rsidP="00EA68CB">
      <w:r w:rsidRPr="00EA68CB">
        <w:t>        &lt;title&gt;Class Selector&lt;/title&gt;</w:t>
      </w:r>
    </w:p>
    <w:p w14:paraId="74D7680B" w14:textId="77777777" w:rsidR="00EA68CB" w:rsidRPr="00EA68CB" w:rsidRDefault="00EA68CB" w:rsidP="00EA68CB">
      <w:r w:rsidRPr="00EA68CB">
        <w:t>        &lt;style&gt;</w:t>
      </w:r>
    </w:p>
    <w:p w14:paraId="06BF5E8B" w14:textId="77777777" w:rsidR="00EA68CB" w:rsidRPr="00EA68CB" w:rsidRDefault="00EA68CB" w:rsidP="00EA68CB">
      <w:r w:rsidRPr="00EA68CB">
        <w:t>             .highlight {</w:t>
      </w:r>
    </w:p>
    <w:p w14:paraId="769AA760" w14:textId="77777777" w:rsidR="00EA68CB" w:rsidRPr="00EA68CB" w:rsidRDefault="00EA68CB" w:rsidP="00EA68CB">
      <w:r w:rsidRPr="00EA68CB">
        <w:t>                background-color: yellow;</w:t>
      </w:r>
    </w:p>
    <w:p w14:paraId="26140683" w14:textId="77777777" w:rsidR="00EA68CB" w:rsidRPr="00EA68CB" w:rsidRDefault="00EA68CB" w:rsidP="00EA68CB">
      <w:r w:rsidRPr="00EA68CB">
        <w:t>             }</w:t>
      </w:r>
    </w:p>
    <w:p w14:paraId="694A9426" w14:textId="77777777" w:rsidR="00EA68CB" w:rsidRPr="00EA68CB" w:rsidRDefault="00EA68CB" w:rsidP="00EA68CB">
      <w:r w:rsidRPr="00EA68CB">
        <w:t>        &lt;/style&gt;</w:t>
      </w:r>
    </w:p>
    <w:p w14:paraId="6D22575C" w14:textId="77777777" w:rsidR="00EA68CB" w:rsidRPr="00EA68CB" w:rsidRDefault="00EA68CB" w:rsidP="00EA68CB">
      <w:r w:rsidRPr="00EA68CB">
        <w:t>    &lt;/head&gt;</w:t>
      </w:r>
    </w:p>
    <w:p w14:paraId="597E514B" w14:textId="77777777" w:rsidR="00EA68CB" w:rsidRPr="00EA68CB" w:rsidRDefault="00EA68CB" w:rsidP="00EA68CB">
      <w:r w:rsidRPr="00EA68CB">
        <w:t>    &lt;body&gt;</w:t>
      </w:r>
    </w:p>
    <w:p w14:paraId="5E01813D" w14:textId="77777777" w:rsidR="00EA68CB" w:rsidRPr="00EA68CB" w:rsidRDefault="00EA68CB" w:rsidP="00EA68CB">
      <w:r w:rsidRPr="00EA68CB">
        <w:t>        &lt;p class="highlight"&gt; This paragraph has a yellow background&lt;/p&gt;</w:t>
      </w:r>
    </w:p>
    <w:p w14:paraId="7AC7D693" w14:textId="77777777" w:rsidR="00EA68CB" w:rsidRPr="00EA68CB" w:rsidRDefault="00EA68CB" w:rsidP="00EA68CB">
      <w:r w:rsidRPr="00EA68CB">
        <w:t>        &lt;p&gt;here we are listening css class&lt;/p&gt;</w:t>
      </w:r>
    </w:p>
    <w:p w14:paraId="5F7FC84D" w14:textId="77777777" w:rsidR="00EA68CB" w:rsidRPr="00EA68CB" w:rsidRDefault="00EA68CB" w:rsidP="00EA68CB">
      <w:r w:rsidRPr="00EA68CB">
        <w:t>    &lt;/body&gt;</w:t>
      </w:r>
    </w:p>
    <w:p w14:paraId="44341866" w14:textId="77777777" w:rsidR="00EA68CB" w:rsidRDefault="00EA68CB" w:rsidP="00EA68CB">
      <w:r w:rsidRPr="00EA68CB">
        <w:t>&lt;/html&gt;</w:t>
      </w:r>
    </w:p>
    <w:p w14:paraId="71AEBBAF" w14:textId="125F8020" w:rsidR="007C7672" w:rsidRPr="007C7672" w:rsidRDefault="007C7672" w:rsidP="00EA68CB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3FCC097" w14:textId="428596A6" w:rsidR="004636DA" w:rsidRDefault="00EA68CB" w:rsidP="00801639">
      <w:r w:rsidRPr="00EA68CB">
        <w:rPr>
          <w:noProof/>
        </w:rPr>
        <w:drawing>
          <wp:inline distT="0" distB="0" distL="0" distR="0" wp14:anchorId="19F125A4" wp14:editId="3A6398DF">
            <wp:extent cx="5731510" cy="1400175"/>
            <wp:effectExtent l="0" t="0" r="2540" b="9525"/>
            <wp:docPr id="24928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888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F23E" w14:textId="241F33F0" w:rsidR="00C230F3" w:rsidRPr="00D5001E" w:rsidRDefault="004636DA" w:rsidP="00C230F3">
      <w:pPr>
        <w:jc w:val="center"/>
        <w:rPr>
          <w:b/>
          <w:bCs/>
          <w:sz w:val="28"/>
          <w:szCs w:val="28"/>
        </w:rPr>
      </w:pPr>
      <w:r>
        <w:br w:type="page"/>
      </w:r>
      <w:r w:rsidR="00C230F3"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71</w:t>
      </w:r>
    </w:p>
    <w:p w14:paraId="6613EB98" w14:textId="3C9F54C7" w:rsidR="00C230F3" w:rsidRPr="00D5001E" w:rsidRDefault="00C230F3" w:rsidP="00C230F3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C7672">
        <w:rPr>
          <w:b/>
          <w:bCs/>
          <w:sz w:val="28"/>
          <w:szCs w:val="28"/>
        </w:rPr>
        <w:t>Demonstrate the usage of the ID Selector(#id) in CSS.</w:t>
      </w:r>
    </w:p>
    <w:p w14:paraId="25421377" w14:textId="77777777" w:rsidR="00C230F3" w:rsidRPr="00D5001E" w:rsidRDefault="00C230F3" w:rsidP="00C230F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0B51A2C" w14:textId="72F18F9F" w:rsidR="00EA68CB" w:rsidRPr="00EA68CB" w:rsidRDefault="00EA68CB" w:rsidP="00EA68CB">
      <w:r w:rsidRPr="00EA68CB">
        <w:t>&lt;!DOCTYPE html&gt;</w:t>
      </w:r>
    </w:p>
    <w:p w14:paraId="4EB9D835" w14:textId="77777777" w:rsidR="00EA68CB" w:rsidRPr="00EA68CB" w:rsidRDefault="00EA68CB" w:rsidP="00EA68CB">
      <w:r w:rsidRPr="00EA68CB">
        <w:t>&lt;html&gt;</w:t>
      </w:r>
    </w:p>
    <w:p w14:paraId="4AA85B5F" w14:textId="77777777" w:rsidR="00EA68CB" w:rsidRPr="00EA68CB" w:rsidRDefault="00EA68CB" w:rsidP="00EA68CB">
      <w:r w:rsidRPr="00EA68CB">
        <w:t>    &lt;head&gt;</w:t>
      </w:r>
    </w:p>
    <w:p w14:paraId="37C6177D" w14:textId="77777777" w:rsidR="00EA68CB" w:rsidRPr="00EA68CB" w:rsidRDefault="00EA68CB" w:rsidP="00EA68CB">
      <w:r w:rsidRPr="00EA68CB">
        <w:t>        &lt;title&gt;ID selector&lt;/title&gt;</w:t>
      </w:r>
    </w:p>
    <w:p w14:paraId="457FF74B" w14:textId="77777777" w:rsidR="00EA68CB" w:rsidRPr="00EA68CB" w:rsidRDefault="00EA68CB" w:rsidP="00EA68CB">
      <w:r w:rsidRPr="00EA68CB">
        <w:t>        &lt;style&gt;</w:t>
      </w:r>
    </w:p>
    <w:p w14:paraId="593ECCC4" w14:textId="77777777" w:rsidR="00EA68CB" w:rsidRPr="00EA68CB" w:rsidRDefault="00EA68CB" w:rsidP="00EA68CB">
      <w:r w:rsidRPr="00EA68CB">
        <w:t>        #main-title {</w:t>
      </w:r>
    </w:p>
    <w:p w14:paraId="594250D8" w14:textId="77777777" w:rsidR="00EA68CB" w:rsidRPr="00EA68CB" w:rsidRDefault="00EA68CB" w:rsidP="00EA68CB">
      <w:r w:rsidRPr="00EA68CB">
        <w:t>                text-align: center;</w:t>
      </w:r>
    </w:p>
    <w:p w14:paraId="60245FE9" w14:textId="77777777" w:rsidR="00EA68CB" w:rsidRPr="00EA68CB" w:rsidRDefault="00EA68CB" w:rsidP="00EA68CB">
      <w:r w:rsidRPr="00EA68CB">
        <w:t>                color: darkgreen;</w:t>
      </w:r>
    </w:p>
    <w:p w14:paraId="6E8047A2" w14:textId="77777777" w:rsidR="00EA68CB" w:rsidRPr="00EA68CB" w:rsidRDefault="00EA68CB" w:rsidP="00EA68CB">
      <w:r w:rsidRPr="00EA68CB">
        <w:t>        }</w:t>
      </w:r>
    </w:p>
    <w:p w14:paraId="4A48F176" w14:textId="77777777" w:rsidR="00EA68CB" w:rsidRPr="00EA68CB" w:rsidRDefault="00EA68CB" w:rsidP="00EA68CB">
      <w:r w:rsidRPr="00EA68CB">
        <w:t>        &lt;/style&gt;</w:t>
      </w:r>
    </w:p>
    <w:p w14:paraId="6B640D03" w14:textId="77777777" w:rsidR="00EA68CB" w:rsidRPr="00EA68CB" w:rsidRDefault="00EA68CB" w:rsidP="00EA68CB">
      <w:r w:rsidRPr="00EA68CB">
        <w:t>    &lt;/head&gt;</w:t>
      </w:r>
    </w:p>
    <w:p w14:paraId="7854216D" w14:textId="77777777" w:rsidR="00EA68CB" w:rsidRPr="00EA68CB" w:rsidRDefault="00EA68CB" w:rsidP="00EA68CB">
      <w:r w:rsidRPr="00EA68CB">
        <w:t>    &lt;body&gt;</w:t>
      </w:r>
    </w:p>
    <w:p w14:paraId="4E933DD2" w14:textId="77777777" w:rsidR="00EA68CB" w:rsidRPr="00EA68CB" w:rsidRDefault="00EA68CB" w:rsidP="00EA68CB">
      <w:r w:rsidRPr="00EA68CB">
        <w:t>        &lt;h1 id="main-title"&gt;Welcome to My Site&lt;/h1&gt;</w:t>
      </w:r>
    </w:p>
    <w:p w14:paraId="01B7786F" w14:textId="77777777" w:rsidR="00EA68CB" w:rsidRPr="00EA68CB" w:rsidRDefault="00EA68CB" w:rsidP="00EA68CB">
      <w:r w:rsidRPr="00EA68CB">
        <w:t>        &lt;h1&gt;adhoc network tech company&lt;/h1&gt;</w:t>
      </w:r>
    </w:p>
    <w:p w14:paraId="7693F750" w14:textId="77777777" w:rsidR="00EA68CB" w:rsidRPr="00EA68CB" w:rsidRDefault="00EA68CB" w:rsidP="00EA68CB">
      <w:r w:rsidRPr="00EA68CB">
        <w:t>    &lt;/body&gt;</w:t>
      </w:r>
    </w:p>
    <w:p w14:paraId="2583B2B9" w14:textId="77777777" w:rsidR="00EA68CB" w:rsidRDefault="00EA68CB" w:rsidP="00EA68CB">
      <w:r w:rsidRPr="00EA68CB">
        <w:t>&lt;/html&gt;</w:t>
      </w:r>
    </w:p>
    <w:p w14:paraId="354B791E" w14:textId="5C78EDAF" w:rsidR="007C7672" w:rsidRPr="007C7672" w:rsidRDefault="007C7672" w:rsidP="00EA68CB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FC0C407" w14:textId="406677D6" w:rsidR="004636DA" w:rsidRDefault="00EA68CB">
      <w:r w:rsidRPr="00EA68CB">
        <w:rPr>
          <w:noProof/>
        </w:rPr>
        <w:drawing>
          <wp:inline distT="0" distB="0" distL="0" distR="0" wp14:anchorId="3610296E" wp14:editId="14190765">
            <wp:extent cx="5731510" cy="1671955"/>
            <wp:effectExtent l="0" t="0" r="2540" b="4445"/>
            <wp:docPr id="200846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639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6DA">
        <w:br w:type="page"/>
      </w:r>
    </w:p>
    <w:p w14:paraId="25BAC2B9" w14:textId="78466F35" w:rsidR="00C230F3" w:rsidRPr="00D5001E" w:rsidRDefault="00C230F3" w:rsidP="00C230F3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72</w:t>
      </w:r>
    </w:p>
    <w:p w14:paraId="08CCF393" w14:textId="3420257F" w:rsidR="00C230F3" w:rsidRPr="00D5001E" w:rsidRDefault="00C230F3" w:rsidP="00C230F3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Title:</w:t>
      </w:r>
      <w:r w:rsidR="007C7672">
        <w:rPr>
          <w:b/>
          <w:bCs/>
          <w:sz w:val="28"/>
          <w:szCs w:val="28"/>
        </w:rPr>
        <w:t xml:space="preserve"> Demonstrate the usage of the Descendant Combinator(A B) in CSS</w:t>
      </w:r>
      <w:r>
        <w:rPr>
          <w:b/>
          <w:bCs/>
          <w:sz w:val="28"/>
          <w:szCs w:val="28"/>
        </w:rPr>
        <w:t>.</w:t>
      </w:r>
    </w:p>
    <w:p w14:paraId="39A90301" w14:textId="77777777" w:rsidR="00C230F3" w:rsidRPr="00D5001E" w:rsidRDefault="00C230F3" w:rsidP="00C230F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E05E3F8" w14:textId="77777777" w:rsidR="00EA68CB" w:rsidRPr="00EA68CB" w:rsidRDefault="00EA68CB" w:rsidP="00EA68CB">
      <w:r w:rsidRPr="00EA68CB">
        <w:t>&lt;!DOCTYPE html&gt;</w:t>
      </w:r>
    </w:p>
    <w:p w14:paraId="23078786" w14:textId="77777777" w:rsidR="00EA68CB" w:rsidRPr="00EA68CB" w:rsidRDefault="00EA68CB" w:rsidP="00EA68CB">
      <w:r w:rsidRPr="00EA68CB">
        <w:t>&lt;html&gt;</w:t>
      </w:r>
    </w:p>
    <w:p w14:paraId="72E6DEC4" w14:textId="77777777" w:rsidR="00EA68CB" w:rsidRPr="00EA68CB" w:rsidRDefault="00EA68CB" w:rsidP="00EA68CB">
      <w:r w:rsidRPr="00EA68CB">
        <w:t>    &lt;head&gt;</w:t>
      </w:r>
    </w:p>
    <w:p w14:paraId="1DFD0329" w14:textId="77777777" w:rsidR="00EA68CB" w:rsidRPr="00EA68CB" w:rsidRDefault="00EA68CB" w:rsidP="00EA68CB">
      <w:r w:rsidRPr="00EA68CB">
        <w:t>        &lt;title&gt;Descendant Combinator&lt;/title&gt;</w:t>
      </w:r>
    </w:p>
    <w:p w14:paraId="0E6EFC69" w14:textId="77777777" w:rsidR="00EA68CB" w:rsidRPr="00EA68CB" w:rsidRDefault="00EA68CB" w:rsidP="00EA68CB">
      <w:r w:rsidRPr="00EA68CB">
        <w:t>        &lt;style&gt;</w:t>
      </w:r>
    </w:p>
    <w:p w14:paraId="52D60AAE" w14:textId="77777777" w:rsidR="00EA68CB" w:rsidRPr="00EA68CB" w:rsidRDefault="00EA68CB" w:rsidP="00EA68CB">
      <w:r w:rsidRPr="00EA68CB">
        <w:t>            div p{</w:t>
      </w:r>
    </w:p>
    <w:p w14:paraId="78649A70" w14:textId="77777777" w:rsidR="00EA68CB" w:rsidRPr="00EA68CB" w:rsidRDefault="00EA68CB" w:rsidP="00EA68CB">
      <w:r w:rsidRPr="00EA68CB">
        <w:t>                color: red;</w:t>
      </w:r>
    </w:p>
    <w:p w14:paraId="4685A3BD" w14:textId="77777777" w:rsidR="00EA68CB" w:rsidRPr="00EA68CB" w:rsidRDefault="00EA68CB" w:rsidP="00EA68CB">
      <w:r w:rsidRPr="00EA68CB">
        <w:t>            }</w:t>
      </w:r>
    </w:p>
    <w:p w14:paraId="0FE7569D" w14:textId="77777777" w:rsidR="00EA68CB" w:rsidRPr="00EA68CB" w:rsidRDefault="00EA68CB" w:rsidP="00EA68CB">
      <w:r w:rsidRPr="00EA68CB">
        <w:t>    &lt;/style&gt;</w:t>
      </w:r>
    </w:p>
    <w:p w14:paraId="38F28D6B" w14:textId="77777777" w:rsidR="00EA68CB" w:rsidRPr="00EA68CB" w:rsidRDefault="00EA68CB" w:rsidP="00EA68CB">
      <w:r w:rsidRPr="00EA68CB">
        <w:t>    &lt;/head&gt;</w:t>
      </w:r>
    </w:p>
    <w:p w14:paraId="4C28072E" w14:textId="77777777" w:rsidR="00EA68CB" w:rsidRPr="00EA68CB" w:rsidRDefault="00EA68CB" w:rsidP="00EA68CB">
      <w:r w:rsidRPr="00EA68CB">
        <w:t>    &lt;body&gt;</w:t>
      </w:r>
    </w:p>
    <w:p w14:paraId="36A84A3A" w14:textId="77777777" w:rsidR="00EA68CB" w:rsidRPr="00EA68CB" w:rsidRDefault="00EA68CB" w:rsidP="00EA68CB">
      <w:r w:rsidRPr="00EA68CB">
        <w:t>        &lt;div&gt;</w:t>
      </w:r>
    </w:p>
    <w:p w14:paraId="713456BA" w14:textId="77777777" w:rsidR="00EA68CB" w:rsidRPr="00EA68CB" w:rsidRDefault="00EA68CB" w:rsidP="00EA68CB">
      <w:r w:rsidRPr="00EA68CB">
        <w:t>            &lt;p&gt;This paragraph is red because it's inside a div.&lt;/p&gt;</w:t>
      </w:r>
    </w:p>
    <w:p w14:paraId="7FF01E98" w14:textId="77777777" w:rsidR="00EA68CB" w:rsidRPr="00EA68CB" w:rsidRDefault="00EA68CB" w:rsidP="00EA68CB">
      <w:r w:rsidRPr="00EA68CB">
        <w:t>            &lt;p&gt;We are listening css class&lt;/p&gt;</w:t>
      </w:r>
    </w:p>
    <w:p w14:paraId="39D2A554" w14:textId="77777777" w:rsidR="00EA68CB" w:rsidRPr="00EA68CB" w:rsidRDefault="00EA68CB" w:rsidP="00EA68CB">
      <w:r w:rsidRPr="00EA68CB">
        <w:t>            &lt;p&gt;Descendant combinator&lt;/p&gt;</w:t>
      </w:r>
    </w:p>
    <w:p w14:paraId="611D67F2" w14:textId="77777777" w:rsidR="00EA68CB" w:rsidRPr="00EA68CB" w:rsidRDefault="00EA68CB" w:rsidP="00EA68CB">
      <w:r w:rsidRPr="00EA68CB">
        <w:t>        &lt;/div&gt;</w:t>
      </w:r>
    </w:p>
    <w:p w14:paraId="4029A65A" w14:textId="77777777" w:rsidR="00EA68CB" w:rsidRPr="00EA68CB" w:rsidRDefault="00EA68CB" w:rsidP="00EA68CB">
      <w:r w:rsidRPr="00EA68CB">
        <w:t>    &lt;/body&gt;</w:t>
      </w:r>
    </w:p>
    <w:p w14:paraId="18DF92B4" w14:textId="77777777" w:rsidR="00EA68CB" w:rsidRDefault="00EA68CB" w:rsidP="00EA68CB">
      <w:r w:rsidRPr="00EA68CB">
        <w:t>&lt;/html&gt;</w:t>
      </w:r>
    </w:p>
    <w:p w14:paraId="744817AA" w14:textId="589AA272" w:rsidR="007C7672" w:rsidRPr="007C7672" w:rsidRDefault="007C7672" w:rsidP="00EA68CB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B807E79" w14:textId="5471F6BF" w:rsidR="004636DA" w:rsidRDefault="00EA68CB" w:rsidP="00801639">
      <w:r w:rsidRPr="00EA68CB">
        <w:rPr>
          <w:noProof/>
        </w:rPr>
        <w:drawing>
          <wp:inline distT="0" distB="0" distL="0" distR="0" wp14:anchorId="3313DF65" wp14:editId="0FBF4A81">
            <wp:extent cx="5731510" cy="1084580"/>
            <wp:effectExtent l="0" t="0" r="2540" b="1270"/>
            <wp:docPr id="98026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691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B169" w14:textId="77777777" w:rsidR="004636DA" w:rsidRDefault="004636DA">
      <w:r>
        <w:br w:type="page"/>
      </w:r>
    </w:p>
    <w:p w14:paraId="1AF7498A" w14:textId="1D3D317A" w:rsidR="00C230F3" w:rsidRPr="00D5001E" w:rsidRDefault="00C230F3" w:rsidP="00C230F3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73</w:t>
      </w:r>
    </w:p>
    <w:p w14:paraId="1BCCE5B7" w14:textId="4D3C3771" w:rsidR="00C230F3" w:rsidRPr="00D5001E" w:rsidRDefault="00C230F3" w:rsidP="00C230F3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C7672">
        <w:rPr>
          <w:b/>
          <w:bCs/>
          <w:sz w:val="28"/>
          <w:szCs w:val="28"/>
        </w:rPr>
        <w:t>Demonstrate the usage of Child Combinator (A &gt; B) in CSS.</w:t>
      </w:r>
    </w:p>
    <w:p w14:paraId="1E9558E7" w14:textId="77777777" w:rsidR="00C230F3" w:rsidRPr="00D5001E" w:rsidRDefault="00C230F3" w:rsidP="00C230F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0E039E4" w14:textId="77777777" w:rsidR="00EA68CB" w:rsidRPr="00EA68CB" w:rsidRDefault="00EA68CB" w:rsidP="00EA68CB">
      <w:r w:rsidRPr="00EA68CB">
        <w:t>&lt;!DOCTYPE html&gt;</w:t>
      </w:r>
    </w:p>
    <w:p w14:paraId="1519B998" w14:textId="77777777" w:rsidR="00EA68CB" w:rsidRPr="00EA68CB" w:rsidRDefault="00EA68CB" w:rsidP="00EA68CB">
      <w:r w:rsidRPr="00EA68CB">
        <w:t>&lt;html&gt;</w:t>
      </w:r>
    </w:p>
    <w:p w14:paraId="16F1C6ED" w14:textId="77777777" w:rsidR="00EA68CB" w:rsidRPr="00EA68CB" w:rsidRDefault="00EA68CB" w:rsidP="00EA68CB">
      <w:r w:rsidRPr="00EA68CB">
        <w:t>    &lt;head&gt;</w:t>
      </w:r>
    </w:p>
    <w:p w14:paraId="5469293E" w14:textId="77777777" w:rsidR="00EA68CB" w:rsidRPr="00EA68CB" w:rsidRDefault="00EA68CB" w:rsidP="00EA68CB">
      <w:r w:rsidRPr="00EA68CB">
        <w:t>        &lt;title&gt;</w:t>
      </w:r>
    </w:p>
    <w:p w14:paraId="616023BC" w14:textId="77777777" w:rsidR="00EA68CB" w:rsidRPr="00EA68CB" w:rsidRDefault="00EA68CB" w:rsidP="00EA68CB">
      <w:r w:rsidRPr="00EA68CB">
        <w:t>            Child Combinator</w:t>
      </w:r>
    </w:p>
    <w:p w14:paraId="4047D8EF" w14:textId="77777777" w:rsidR="00EA68CB" w:rsidRPr="00EA68CB" w:rsidRDefault="00EA68CB" w:rsidP="00EA68CB">
      <w:r w:rsidRPr="00EA68CB">
        <w:t>        &lt;/title&gt;</w:t>
      </w:r>
    </w:p>
    <w:p w14:paraId="1F5A2969" w14:textId="77777777" w:rsidR="00EA68CB" w:rsidRPr="00EA68CB" w:rsidRDefault="00EA68CB" w:rsidP="00EA68CB">
      <w:r w:rsidRPr="00EA68CB">
        <w:t>        &lt;style&gt;</w:t>
      </w:r>
    </w:p>
    <w:p w14:paraId="60F359CA" w14:textId="77777777" w:rsidR="00EA68CB" w:rsidRPr="00EA68CB" w:rsidRDefault="00EA68CB" w:rsidP="00EA68CB">
      <w:r w:rsidRPr="00EA68CB">
        <w:t>            ul &gt; li {</w:t>
      </w:r>
    </w:p>
    <w:p w14:paraId="72C88082" w14:textId="77777777" w:rsidR="00EA68CB" w:rsidRPr="00EA68CB" w:rsidRDefault="00EA68CB" w:rsidP="00EA68CB">
      <w:r w:rsidRPr="00EA68CB">
        <w:t>                color: red;</w:t>
      </w:r>
    </w:p>
    <w:p w14:paraId="10F6EB2C" w14:textId="77777777" w:rsidR="00EA68CB" w:rsidRPr="00EA68CB" w:rsidRDefault="00EA68CB" w:rsidP="00EA68CB">
      <w:r w:rsidRPr="00EA68CB">
        <w:t>            }</w:t>
      </w:r>
    </w:p>
    <w:p w14:paraId="6BA8B8D8" w14:textId="77777777" w:rsidR="00EA68CB" w:rsidRPr="00EA68CB" w:rsidRDefault="00EA68CB" w:rsidP="00EA68CB">
      <w:r w:rsidRPr="00EA68CB">
        <w:t>        &lt;/style&gt;</w:t>
      </w:r>
    </w:p>
    <w:p w14:paraId="42C829B5" w14:textId="77777777" w:rsidR="00EA68CB" w:rsidRPr="00EA68CB" w:rsidRDefault="00EA68CB" w:rsidP="00EA68CB">
      <w:r w:rsidRPr="00EA68CB">
        <w:t>    &lt;/head&gt;</w:t>
      </w:r>
    </w:p>
    <w:p w14:paraId="13F4ECAF" w14:textId="77777777" w:rsidR="00EA68CB" w:rsidRPr="00EA68CB" w:rsidRDefault="00EA68CB" w:rsidP="00EA68CB">
      <w:r w:rsidRPr="00EA68CB">
        <w:t>    &lt;body&gt;</w:t>
      </w:r>
    </w:p>
    <w:p w14:paraId="3628A694" w14:textId="77777777" w:rsidR="00EA68CB" w:rsidRPr="00EA68CB" w:rsidRDefault="00EA68CB" w:rsidP="00EA68CB">
      <w:r w:rsidRPr="00EA68CB">
        <w:t>        &lt;ul&gt;</w:t>
      </w:r>
    </w:p>
    <w:p w14:paraId="508B4DA9" w14:textId="77777777" w:rsidR="00EA68CB" w:rsidRPr="00EA68CB" w:rsidRDefault="00EA68CB" w:rsidP="00EA68CB">
      <w:r w:rsidRPr="00EA68CB">
        <w:t>            &lt;li&gt;item 1&lt;/li&gt;</w:t>
      </w:r>
    </w:p>
    <w:p w14:paraId="0B2F3AB1" w14:textId="77777777" w:rsidR="00EA68CB" w:rsidRPr="00EA68CB" w:rsidRDefault="00EA68CB" w:rsidP="00EA68CB">
      <w:r w:rsidRPr="00EA68CB">
        <w:t>            &lt;ol&gt;</w:t>
      </w:r>
    </w:p>
    <w:p w14:paraId="2DEB5A2A" w14:textId="77777777" w:rsidR="00EA68CB" w:rsidRPr="00EA68CB" w:rsidRDefault="00EA68CB" w:rsidP="00EA68CB">
      <w:r w:rsidRPr="00EA68CB">
        <w:t>                &lt;li&gt;sub 1&lt;/li&gt;</w:t>
      </w:r>
    </w:p>
    <w:p w14:paraId="38EECA23" w14:textId="77777777" w:rsidR="00EA68CB" w:rsidRPr="00EA68CB" w:rsidRDefault="00EA68CB" w:rsidP="00EA68CB">
      <w:r w:rsidRPr="00EA68CB">
        <w:t>                &lt;li&gt;sub 2&lt;/li&gt;</w:t>
      </w:r>
    </w:p>
    <w:p w14:paraId="3BCD6221" w14:textId="77777777" w:rsidR="00EA68CB" w:rsidRPr="00EA68CB" w:rsidRDefault="00EA68CB" w:rsidP="00EA68CB">
      <w:r w:rsidRPr="00EA68CB">
        <w:t>            &lt;/ol&gt;</w:t>
      </w:r>
    </w:p>
    <w:p w14:paraId="513A556B" w14:textId="77777777" w:rsidR="00EA68CB" w:rsidRPr="00EA68CB" w:rsidRDefault="00EA68CB" w:rsidP="00EA68CB">
      <w:r w:rsidRPr="00EA68CB">
        <w:t xml:space="preserve">    </w:t>
      </w:r>
    </w:p>
    <w:p w14:paraId="45EBC403" w14:textId="77777777" w:rsidR="00EA68CB" w:rsidRPr="00EA68CB" w:rsidRDefault="00EA68CB" w:rsidP="00EA68CB">
      <w:r w:rsidRPr="00EA68CB">
        <w:t>            &lt;li&gt; Item 2&lt;/li&gt;</w:t>
      </w:r>
    </w:p>
    <w:p w14:paraId="00CB6E47" w14:textId="77777777" w:rsidR="00EA68CB" w:rsidRPr="00EA68CB" w:rsidRDefault="00EA68CB" w:rsidP="00EA68CB">
      <w:r w:rsidRPr="00EA68CB">
        <w:t>        &lt;/ul&gt;</w:t>
      </w:r>
    </w:p>
    <w:p w14:paraId="17523C56" w14:textId="77777777" w:rsidR="00EA68CB" w:rsidRPr="00EA68CB" w:rsidRDefault="00EA68CB" w:rsidP="00EA68CB">
      <w:r w:rsidRPr="00EA68CB">
        <w:t>    &lt;/body&gt;</w:t>
      </w:r>
    </w:p>
    <w:p w14:paraId="48E17EF8" w14:textId="77777777" w:rsidR="00EA68CB" w:rsidRPr="00EA68CB" w:rsidRDefault="00EA68CB" w:rsidP="00EA68CB">
      <w:r w:rsidRPr="00EA68CB">
        <w:t>&lt;/html&gt;</w:t>
      </w:r>
    </w:p>
    <w:p w14:paraId="647F9136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5642174F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4B57BBF6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40B9992F" w14:textId="40850D30" w:rsidR="007559F9" w:rsidRPr="007C7672" w:rsidRDefault="007559F9" w:rsidP="007559F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5F397B38" w14:textId="73486E09" w:rsidR="00801639" w:rsidRDefault="00EA68CB" w:rsidP="00801639">
      <w:r w:rsidRPr="00EA68CB">
        <w:rPr>
          <w:noProof/>
        </w:rPr>
        <w:drawing>
          <wp:inline distT="0" distB="0" distL="0" distR="0" wp14:anchorId="3CB238D8" wp14:editId="5C084DA6">
            <wp:extent cx="5731510" cy="1191260"/>
            <wp:effectExtent l="0" t="0" r="2540" b="8890"/>
            <wp:docPr id="138642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90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47A" w14:textId="5F9A486E" w:rsidR="00C230F3" w:rsidRPr="00D5001E" w:rsidRDefault="00801639" w:rsidP="00C230F3">
      <w:pPr>
        <w:jc w:val="center"/>
        <w:rPr>
          <w:b/>
          <w:bCs/>
          <w:sz w:val="28"/>
          <w:szCs w:val="28"/>
        </w:rPr>
      </w:pPr>
      <w:r>
        <w:br w:type="page"/>
      </w:r>
      <w:r w:rsidR="00C230F3"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74</w:t>
      </w:r>
    </w:p>
    <w:p w14:paraId="42C76680" w14:textId="0B88203A" w:rsidR="00C230F3" w:rsidRPr="00D5001E" w:rsidRDefault="00C230F3" w:rsidP="00C230F3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C7672">
        <w:rPr>
          <w:b/>
          <w:bCs/>
          <w:sz w:val="28"/>
          <w:szCs w:val="28"/>
        </w:rPr>
        <w:t>Demonstrate the usage of Adjacent Sibling Combinator (A + B) in CSS.</w:t>
      </w:r>
    </w:p>
    <w:p w14:paraId="76B40F98" w14:textId="77777777" w:rsidR="00C230F3" w:rsidRPr="00D5001E" w:rsidRDefault="00C230F3" w:rsidP="00C230F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EA991A2" w14:textId="74C724EA" w:rsidR="00EA68CB" w:rsidRPr="00EA68CB" w:rsidRDefault="00EA68CB" w:rsidP="00EA68CB">
      <w:r w:rsidRPr="00EA68CB">
        <w:t>&lt;!DOCTYPE html&gt;</w:t>
      </w:r>
    </w:p>
    <w:p w14:paraId="5A44E4B1" w14:textId="77777777" w:rsidR="00EA68CB" w:rsidRPr="00EA68CB" w:rsidRDefault="00EA68CB" w:rsidP="00EA68CB">
      <w:r w:rsidRPr="00EA68CB">
        <w:t>&lt;html&gt;</w:t>
      </w:r>
    </w:p>
    <w:p w14:paraId="20064946" w14:textId="77777777" w:rsidR="00EA68CB" w:rsidRPr="00EA68CB" w:rsidRDefault="00EA68CB" w:rsidP="00EA68CB">
      <w:r w:rsidRPr="00EA68CB">
        <w:t>    &lt;head&gt;&lt;title&gt;Adjacent Sibling Combinator&lt;/title&gt;</w:t>
      </w:r>
    </w:p>
    <w:p w14:paraId="2C35B648" w14:textId="77777777" w:rsidR="00EA68CB" w:rsidRPr="00EA68CB" w:rsidRDefault="00EA68CB" w:rsidP="00EA68CB">
      <w:r w:rsidRPr="00EA68CB">
        <w:t>    &lt;style&gt;</w:t>
      </w:r>
    </w:p>
    <w:p w14:paraId="239EB64F" w14:textId="77777777" w:rsidR="00EA68CB" w:rsidRPr="00EA68CB" w:rsidRDefault="00EA68CB" w:rsidP="00EA68CB">
      <w:r w:rsidRPr="00EA68CB">
        <w:t>         h1 + p {</w:t>
      </w:r>
    </w:p>
    <w:p w14:paraId="1AC4B97C" w14:textId="77777777" w:rsidR="00EA68CB" w:rsidRPr="00EA68CB" w:rsidRDefault="00EA68CB" w:rsidP="00EA68CB">
      <w:r w:rsidRPr="00EA68CB">
        <w:t>            color: orange;</w:t>
      </w:r>
    </w:p>
    <w:p w14:paraId="080C9A26" w14:textId="77777777" w:rsidR="00EA68CB" w:rsidRPr="00EA68CB" w:rsidRDefault="00EA68CB" w:rsidP="00EA68CB">
      <w:r w:rsidRPr="00EA68CB">
        <w:t>         }</w:t>
      </w:r>
    </w:p>
    <w:p w14:paraId="66825DF2" w14:textId="77777777" w:rsidR="00EA68CB" w:rsidRPr="00EA68CB" w:rsidRDefault="00EA68CB" w:rsidP="00EA68CB">
      <w:r w:rsidRPr="00EA68CB">
        <w:t>    &lt;/style&gt;&lt;/head&gt;</w:t>
      </w:r>
    </w:p>
    <w:p w14:paraId="325B0B52" w14:textId="77777777" w:rsidR="00EA68CB" w:rsidRPr="00EA68CB" w:rsidRDefault="00EA68CB" w:rsidP="00EA68CB">
      <w:r w:rsidRPr="00EA68CB">
        <w:t>        &lt;body&gt;</w:t>
      </w:r>
    </w:p>
    <w:p w14:paraId="69CE0CAC" w14:textId="77777777" w:rsidR="00EA68CB" w:rsidRPr="00EA68CB" w:rsidRDefault="00EA68CB" w:rsidP="00EA68CB">
      <w:r w:rsidRPr="00EA68CB">
        <w:t>            &lt;h1&gt;Title&lt;/h1&gt;</w:t>
      </w:r>
    </w:p>
    <w:p w14:paraId="20C9120E" w14:textId="77777777" w:rsidR="00EA68CB" w:rsidRPr="00EA68CB" w:rsidRDefault="00EA68CB" w:rsidP="00EA68CB">
      <w:r w:rsidRPr="00EA68CB">
        <w:t>            &lt;p&gt;This paragraph is orange because it follows the h1.&lt;/p&gt;</w:t>
      </w:r>
    </w:p>
    <w:p w14:paraId="5CC66851" w14:textId="77777777" w:rsidR="00EA68CB" w:rsidRPr="00EA68CB" w:rsidRDefault="00EA68CB" w:rsidP="00EA68CB">
      <w:r w:rsidRPr="00EA68CB">
        <w:t>            &lt;div&gt;</w:t>
      </w:r>
    </w:p>
    <w:p w14:paraId="429CE556" w14:textId="77777777" w:rsidR="00EA68CB" w:rsidRPr="00EA68CB" w:rsidRDefault="00EA68CB" w:rsidP="00EA68CB">
      <w:r w:rsidRPr="00EA68CB">
        <w:t>                &lt;h1&gt;Title&lt;/h1&gt;</w:t>
      </w:r>
    </w:p>
    <w:p w14:paraId="1816DC07" w14:textId="77777777" w:rsidR="00EA68CB" w:rsidRPr="00EA68CB" w:rsidRDefault="00EA68CB" w:rsidP="00EA68CB">
      <w:r w:rsidRPr="00EA68CB">
        <w:t>            &lt;p&gt;This paragraph is orange because it follows the h1.&lt;/p&gt;</w:t>
      </w:r>
    </w:p>
    <w:p w14:paraId="4003AC78" w14:textId="77777777" w:rsidR="00EA68CB" w:rsidRPr="00EA68CB" w:rsidRDefault="00EA68CB" w:rsidP="00EA68CB">
      <w:r w:rsidRPr="00EA68CB">
        <w:t>            &lt;h1&gt;Title&lt;/h1&gt;</w:t>
      </w:r>
    </w:p>
    <w:p w14:paraId="67FC4CB6" w14:textId="77777777" w:rsidR="00EA68CB" w:rsidRPr="00EA68CB" w:rsidRDefault="00EA68CB" w:rsidP="00EA68CB">
      <w:r w:rsidRPr="00EA68CB">
        <w:t>            &lt;p&gt;This paragraph is orange because it follows the h1.&lt;/p&gt;</w:t>
      </w:r>
    </w:p>
    <w:p w14:paraId="5517C925" w14:textId="77777777" w:rsidR="00EA68CB" w:rsidRPr="00EA68CB" w:rsidRDefault="00EA68CB" w:rsidP="00EA68CB">
      <w:r w:rsidRPr="00EA68CB">
        <w:t>            &lt;/div&gt;</w:t>
      </w:r>
    </w:p>
    <w:p w14:paraId="0C8C60EB" w14:textId="77777777" w:rsidR="00EA68CB" w:rsidRPr="00EA68CB" w:rsidRDefault="00EA68CB" w:rsidP="00EA68CB">
      <w:r w:rsidRPr="00EA68CB">
        <w:t>        &lt;/body&gt;</w:t>
      </w:r>
    </w:p>
    <w:p w14:paraId="35E17313" w14:textId="77777777" w:rsidR="00EA68CB" w:rsidRDefault="00EA68CB" w:rsidP="00EA68CB">
      <w:r w:rsidRPr="00EA68CB">
        <w:t>&lt;/html&gt;</w:t>
      </w:r>
    </w:p>
    <w:p w14:paraId="0CA9C2A2" w14:textId="77777777" w:rsidR="007559F9" w:rsidRPr="007C7672" w:rsidRDefault="007559F9" w:rsidP="007559F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3BA36A0" w14:textId="00341D3E" w:rsidR="007559F9" w:rsidRPr="007559F9" w:rsidRDefault="007559F9" w:rsidP="007559F9">
      <w:pPr>
        <w:rPr>
          <w:b/>
          <w:bCs/>
          <w:sz w:val="28"/>
          <w:szCs w:val="28"/>
          <w:u w:val="single"/>
        </w:rPr>
      </w:pPr>
      <w:r w:rsidRPr="007559F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2FE1D41" wp14:editId="57F75E82">
            <wp:extent cx="4787590" cy="1849582"/>
            <wp:effectExtent l="0" t="0" r="0" b="0"/>
            <wp:docPr id="1368942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16" cy="185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E7D5" w14:textId="42EE07AF" w:rsidR="00C230F3" w:rsidRPr="00D5001E" w:rsidRDefault="00C230F3" w:rsidP="00C230F3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 w:rsidR="0078362C">
        <w:rPr>
          <w:b/>
          <w:bCs/>
          <w:sz w:val="28"/>
          <w:szCs w:val="28"/>
        </w:rPr>
        <w:t>75</w:t>
      </w:r>
    </w:p>
    <w:p w14:paraId="0D22B23F" w14:textId="4E0B2A89" w:rsidR="00C230F3" w:rsidRPr="00D5001E" w:rsidRDefault="00C230F3" w:rsidP="00C230F3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 w:rsidR="007559F9">
        <w:rPr>
          <w:b/>
          <w:bCs/>
          <w:sz w:val="28"/>
          <w:szCs w:val="28"/>
        </w:rPr>
        <w:t>Demonstrate the usage of General Sibling Combinator(A ~ B) in CSS.</w:t>
      </w:r>
    </w:p>
    <w:p w14:paraId="071CC287" w14:textId="77777777" w:rsidR="00C230F3" w:rsidRPr="00D5001E" w:rsidRDefault="00C230F3" w:rsidP="00C230F3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07B0C94" w14:textId="77777777" w:rsidR="00EA68CB" w:rsidRPr="00EA68CB" w:rsidRDefault="00EA68CB" w:rsidP="00EA68CB">
      <w:r w:rsidRPr="00EA68CB">
        <w:t>&lt;!DOCTYPE html&gt;</w:t>
      </w:r>
    </w:p>
    <w:p w14:paraId="1B9E639B" w14:textId="77777777" w:rsidR="00EA68CB" w:rsidRPr="00EA68CB" w:rsidRDefault="00EA68CB" w:rsidP="00EA68CB">
      <w:r w:rsidRPr="00EA68CB">
        <w:t>&lt;html&gt;</w:t>
      </w:r>
    </w:p>
    <w:p w14:paraId="266002FB" w14:textId="77777777" w:rsidR="00EA68CB" w:rsidRPr="00EA68CB" w:rsidRDefault="00EA68CB" w:rsidP="00EA68CB">
      <w:r w:rsidRPr="00EA68CB">
        <w:t>    &lt;head&gt;</w:t>
      </w:r>
    </w:p>
    <w:p w14:paraId="4C5F3093" w14:textId="77777777" w:rsidR="00EA68CB" w:rsidRPr="00EA68CB" w:rsidRDefault="00EA68CB" w:rsidP="00EA68CB">
      <w:r w:rsidRPr="00EA68CB">
        <w:t>        &lt;title&gt;General Sibling commbinator&lt;/title&gt;</w:t>
      </w:r>
    </w:p>
    <w:p w14:paraId="7AD745A0" w14:textId="77777777" w:rsidR="00EA68CB" w:rsidRPr="00EA68CB" w:rsidRDefault="00EA68CB" w:rsidP="00EA68CB">
      <w:r w:rsidRPr="00EA68CB">
        <w:t>        &lt;style&gt;</w:t>
      </w:r>
    </w:p>
    <w:p w14:paraId="2F96FD3E" w14:textId="77777777" w:rsidR="00EA68CB" w:rsidRPr="00EA68CB" w:rsidRDefault="00EA68CB" w:rsidP="00EA68CB">
      <w:r w:rsidRPr="00EA68CB">
        <w:t>           h2 ~ p {</w:t>
      </w:r>
    </w:p>
    <w:p w14:paraId="4E7DFF93" w14:textId="77777777" w:rsidR="00EA68CB" w:rsidRPr="00EA68CB" w:rsidRDefault="00EA68CB" w:rsidP="00EA68CB">
      <w:r w:rsidRPr="00EA68CB">
        <w:t>            color: purple;</w:t>
      </w:r>
    </w:p>
    <w:p w14:paraId="52C29241" w14:textId="77777777" w:rsidR="00EA68CB" w:rsidRPr="00EA68CB" w:rsidRDefault="00EA68CB" w:rsidP="00EA68CB">
      <w:r w:rsidRPr="00EA68CB">
        <w:t>           }</w:t>
      </w:r>
    </w:p>
    <w:p w14:paraId="0D719804" w14:textId="77777777" w:rsidR="00EA68CB" w:rsidRPr="00EA68CB" w:rsidRDefault="00EA68CB" w:rsidP="00EA68CB">
      <w:r w:rsidRPr="00EA68CB">
        <w:t>        &lt;/style&gt;</w:t>
      </w:r>
    </w:p>
    <w:p w14:paraId="59E1811B" w14:textId="77777777" w:rsidR="00EA68CB" w:rsidRPr="00EA68CB" w:rsidRDefault="00EA68CB" w:rsidP="00EA68CB">
      <w:r w:rsidRPr="00EA68CB">
        <w:t>    &lt;/head&gt;</w:t>
      </w:r>
    </w:p>
    <w:p w14:paraId="3B22D6BB" w14:textId="77777777" w:rsidR="00EA68CB" w:rsidRPr="00EA68CB" w:rsidRDefault="00EA68CB" w:rsidP="00EA68CB">
      <w:r w:rsidRPr="00EA68CB">
        <w:t>    &lt;body&gt;</w:t>
      </w:r>
    </w:p>
    <w:p w14:paraId="42948951" w14:textId="77777777" w:rsidR="00EA68CB" w:rsidRPr="00EA68CB" w:rsidRDefault="00EA68CB" w:rsidP="00EA68CB">
      <w:r w:rsidRPr="00EA68CB">
        <w:t>        &lt;h2&gt;Subheading&lt;/h2&gt;</w:t>
      </w:r>
    </w:p>
    <w:p w14:paraId="5764C9E8" w14:textId="77777777" w:rsidR="00EA68CB" w:rsidRPr="00EA68CB" w:rsidRDefault="00EA68CB" w:rsidP="00EA68CB">
      <w:r w:rsidRPr="00EA68CB">
        <w:t>        &lt;p&gt;This is a purple paragraph.&lt;/p&gt;</w:t>
      </w:r>
    </w:p>
    <w:p w14:paraId="50A2AF2F" w14:textId="77777777" w:rsidR="00EA68CB" w:rsidRPr="00EA68CB" w:rsidRDefault="00EA68CB" w:rsidP="00EA68CB">
      <w:r w:rsidRPr="00EA68CB">
        <w:t>        &lt;p&gt;This is one too, since it's a sibling of h2.&lt;/p&gt;</w:t>
      </w:r>
    </w:p>
    <w:p w14:paraId="0C27791E" w14:textId="77777777" w:rsidR="00EA68CB" w:rsidRPr="00EA68CB" w:rsidRDefault="00EA68CB" w:rsidP="00EA68CB">
      <w:r w:rsidRPr="00EA68CB">
        <w:t>        &lt;h1&gt;Subheading&lt;/h1&gt;</w:t>
      </w:r>
    </w:p>
    <w:p w14:paraId="615E1B9C" w14:textId="77777777" w:rsidR="00EA68CB" w:rsidRPr="00EA68CB" w:rsidRDefault="00EA68CB" w:rsidP="00EA68CB">
      <w:r w:rsidRPr="00EA68CB">
        <w:t>        &lt;div&gt;</w:t>
      </w:r>
    </w:p>
    <w:p w14:paraId="725613D9" w14:textId="77777777" w:rsidR="00EA68CB" w:rsidRPr="00EA68CB" w:rsidRDefault="00EA68CB" w:rsidP="00EA68CB">
      <w:r w:rsidRPr="00EA68CB">
        <w:t>            &lt;p&gt;This is a paragraph&lt;/p&gt;</w:t>
      </w:r>
    </w:p>
    <w:p w14:paraId="6B44666A" w14:textId="77777777" w:rsidR="00EA68CB" w:rsidRPr="00EA68CB" w:rsidRDefault="00EA68CB" w:rsidP="00EA68CB">
      <w:r w:rsidRPr="00EA68CB">
        <w:t>        &lt;/div&gt;</w:t>
      </w:r>
    </w:p>
    <w:p w14:paraId="6BE314D3" w14:textId="77777777" w:rsidR="007559F9" w:rsidRDefault="00EA68CB">
      <w:r w:rsidRPr="00EA68CB">
        <w:t>    &lt;/body&gt;</w:t>
      </w:r>
    </w:p>
    <w:p w14:paraId="5BE976BA" w14:textId="77777777" w:rsidR="007559F9" w:rsidRDefault="00EA68CB">
      <w:r w:rsidRPr="00EA68CB">
        <w:t>&lt;/html&gt;</w:t>
      </w:r>
    </w:p>
    <w:p w14:paraId="55D90CFB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17165388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67FC15A5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7AC543A6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18D4E67F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75663B0B" w14:textId="77777777" w:rsidR="007559F9" w:rsidRDefault="007559F9" w:rsidP="007559F9">
      <w:pPr>
        <w:rPr>
          <w:b/>
          <w:bCs/>
          <w:sz w:val="28"/>
          <w:szCs w:val="28"/>
          <w:u w:val="single"/>
        </w:rPr>
      </w:pPr>
    </w:p>
    <w:p w14:paraId="7D1BEAA0" w14:textId="718EC2DB" w:rsidR="0070576C" w:rsidRPr="009C1931" w:rsidRDefault="007559F9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72FAA6B8" w14:textId="1237AE07" w:rsidR="00EA68CB" w:rsidRDefault="00EA68CB">
      <w:r w:rsidRPr="00EA68CB">
        <w:rPr>
          <w:noProof/>
        </w:rPr>
        <w:drawing>
          <wp:inline distT="0" distB="0" distL="0" distR="0" wp14:anchorId="793B71B4" wp14:editId="7C0A3FD2">
            <wp:extent cx="5731510" cy="2401570"/>
            <wp:effectExtent l="0" t="0" r="2540" b="0"/>
            <wp:docPr id="211110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22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50A29E" w14:textId="03DC6066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76</w:t>
      </w:r>
    </w:p>
    <w:p w14:paraId="007B3C3A" w14:textId="532E79E5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‘Border-radius’ for Rounded Corners in CSS.</w:t>
      </w:r>
    </w:p>
    <w:p w14:paraId="12C232B9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EDAAA26" w14:textId="77777777" w:rsidR="0070576C" w:rsidRPr="0070576C" w:rsidRDefault="0070576C" w:rsidP="0070576C">
      <w:r w:rsidRPr="0070576C">
        <w:t>&lt;!DOCTYPE html&gt;</w:t>
      </w:r>
    </w:p>
    <w:p w14:paraId="05BE54FE" w14:textId="77777777" w:rsidR="0070576C" w:rsidRPr="0070576C" w:rsidRDefault="0070576C" w:rsidP="0070576C">
      <w:r w:rsidRPr="0070576C">
        <w:t>&lt;html&gt;</w:t>
      </w:r>
    </w:p>
    <w:p w14:paraId="71CF37F0" w14:textId="77777777" w:rsidR="0070576C" w:rsidRPr="0070576C" w:rsidRDefault="0070576C" w:rsidP="0070576C">
      <w:r w:rsidRPr="0070576C">
        <w:t>    &lt;head&gt;</w:t>
      </w:r>
    </w:p>
    <w:p w14:paraId="35A1DDB6" w14:textId="77777777" w:rsidR="0070576C" w:rsidRPr="0070576C" w:rsidRDefault="0070576C" w:rsidP="0070576C">
      <w:r w:rsidRPr="0070576C">
        <w:t>        &lt;title&gt;Rounded Corners&lt;/title&gt;</w:t>
      </w:r>
    </w:p>
    <w:p w14:paraId="1DC35BC5" w14:textId="77777777" w:rsidR="0070576C" w:rsidRPr="0070576C" w:rsidRDefault="0070576C" w:rsidP="0070576C">
      <w:r w:rsidRPr="0070576C">
        <w:t>        &lt;style&gt;</w:t>
      </w:r>
    </w:p>
    <w:p w14:paraId="6AA4676F" w14:textId="77777777" w:rsidR="0070576C" w:rsidRPr="0070576C" w:rsidRDefault="0070576C" w:rsidP="0070576C">
      <w:r w:rsidRPr="0070576C">
        <w:t>            .rounded-box{</w:t>
      </w:r>
    </w:p>
    <w:p w14:paraId="4021097B" w14:textId="77777777" w:rsidR="0070576C" w:rsidRPr="0070576C" w:rsidRDefault="0070576C" w:rsidP="0070576C">
      <w:r w:rsidRPr="0070576C">
        <w:t>                width: 200px;</w:t>
      </w:r>
    </w:p>
    <w:p w14:paraId="4E758CB3" w14:textId="77777777" w:rsidR="0070576C" w:rsidRPr="0070576C" w:rsidRDefault="0070576C" w:rsidP="0070576C">
      <w:r w:rsidRPr="0070576C">
        <w:t>                height: 100px;</w:t>
      </w:r>
    </w:p>
    <w:p w14:paraId="0EA380C7" w14:textId="77777777" w:rsidR="0070576C" w:rsidRPr="0070576C" w:rsidRDefault="0070576C" w:rsidP="0070576C">
      <w:r w:rsidRPr="0070576C">
        <w:t>                background-color: lightcoral;</w:t>
      </w:r>
    </w:p>
    <w:p w14:paraId="31900C4A" w14:textId="77777777" w:rsidR="0070576C" w:rsidRPr="0070576C" w:rsidRDefault="0070576C" w:rsidP="0070576C">
      <w:r w:rsidRPr="0070576C">
        <w:t>                border-radius: 20px;</w:t>
      </w:r>
    </w:p>
    <w:p w14:paraId="7E343CFC" w14:textId="77777777" w:rsidR="0070576C" w:rsidRPr="0070576C" w:rsidRDefault="0070576C" w:rsidP="0070576C">
      <w:r w:rsidRPr="0070576C">
        <w:t>                padding: 10px;</w:t>
      </w:r>
    </w:p>
    <w:p w14:paraId="3514820A" w14:textId="77777777" w:rsidR="0070576C" w:rsidRPr="0070576C" w:rsidRDefault="0070576C" w:rsidP="0070576C">
      <w:r w:rsidRPr="0070576C">
        <w:t>            }</w:t>
      </w:r>
    </w:p>
    <w:p w14:paraId="6ECD8216" w14:textId="77777777" w:rsidR="0070576C" w:rsidRPr="0070576C" w:rsidRDefault="0070576C" w:rsidP="0070576C">
      <w:r w:rsidRPr="0070576C">
        <w:t>        &lt;/style&gt;</w:t>
      </w:r>
    </w:p>
    <w:p w14:paraId="5D0478A2" w14:textId="77777777" w:rsidR="0070576C" w:rsidRPr="0070576C" w:rsidRDefault="0070576C" w:rsidP="0070576C">
      <w:r w:rsidRPr="0070576C">
        <w:t>    &lt;/head&gt;</w:t>
      </w:r>
    </w:p>
    <w:p w14:paraId="0F94B566" w14:textId="77777777" w:rsidR="0070576C" w:rsidRPr="0070576C" w:rsidRDefault="0070576C" w:rsidP="0070576C">
      <w:r w:rsidRPr="0070576C">
        <w:t>    &lt;body&gt;</w:t>
      </w:r>
    </w:p>
    <w:p w14:paraId="56FFB5A9" w14:textId="77777777" w:rsidR="0070576C" w:rsidRPr="0070576C" w:rsidRDefault="0070576C" w:rsidP="0070576C">
      <w:r w:rsidRPr="0070576C">
        <w:t>        &lt;div class="rounded-box"&gt;This box has rounded Corners&lt;/div&gt;</w:t>
      </w:r>
    </w:p>
    <w:p w14:paraId="2AE909A9" w14:textId="77777777" w:rsidR="0070576C" w:rsidRPr="0070576C" w:rsidRDefault="0070576C" w:rsidP="0070576C">
      <w:r w:rsidRPr="0070576C">
        <w:t>    &lt;/body&gt;</w:t>
      </w:r>
    </w:p>
    <w:p w14:paraId="49245623" w14:textId="77777777" w:rsidR="0070576C" w:rsidRPr="0070576C" w:rsidRDefault="0070576C" w:rsidP="0070576C">
      <w:r w:rsidRPr="0070576C">
        <w:t>&lt;/html&gt;</w:t>
      </w:r>
    </w:p>
    <w:p w14:paraId="7D8B7BA8" w14:textId="6812A66C" w:rsidR="00EA68CB" w:rsidRPr="009C1931" w:rsidRDefault="009C1931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814E5C9" w14:textId="2FC82CB7" w:rsidR="00EA68CB" w:rsidRDefault="0070576C">
      <w:r w:rsidRPr="00A9699D">
        <w:rPr>
          <w:noProof/>
        </w:rPr>
        <w:drawing>
          <wp:inline distT="0" distB="0" distL="0" distR="0" wp14:anchorId="2D682E77" wp14:editId="6B7650B6">
            <wp:extent cx="5731510" cy="1237615"/>
            <wp:effectExtent l="0" t="0" r="2540" b="635"/>
            <wp:docPr id="35836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05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CB">
        <w:br w:type="page"/>
      </w:r>
    </w:p>
    <w:p w14:paraId="3F2098C8" w14:textId="7758D68A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77</w:t>
      </w:r>
    </w:p>
    <w:p w14:paraId="60921120" w14:textId="2B31C287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‘box-shadow’ in CSS.</w:t>
      </w:r>
    </w:p>
    <w:p w14:paraId="5EA7E053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0FD8BB3" w14:textId="77777777" w:rsidR="00EC4D4E" w:rsidRPr="00EC4D4E" w:rsidRDefault="00EC4D4E" w:rsidP="00EC4D4E">
      <w:r w:rsidRPr="00EC4D4E">
        <w:t>&lt;!DOCTYPE html&gt;</w:t>
      </w:r>
    </w:p>
    <w:p w14:paraId="39E51936" w14:textId="77777777" w:rsidR="00EC4D4E" w:rsidRPr="00EC4D4E" w:rsidRDefault="00EC4D4E" w:rsidP="00EC4D4E">
      <w:r w:rsidRPr="00EC4D4E">
        <w:t>&lt;html&gt;</w:t>
      </w:r>
    </w:p>
    <w:p w14:paraId="2504F586" w14:textId="77777777" w:rsidR="00EC4D4E" w:rsidRPr="00EC4D4E" w:rsidRDefault="00EC4D4E" w:rsidP="00EC4D4E">
      <w:r w:rsidRPr="00EC4D4E">
        <w:t>    &lt;head&gt;</w:t>
      </w:r>
    </w:p>
    <w:p w14:paraId="4A4BE567" w14:textId="77777777" w:rsidR="00EC4D4E" w:rsidRPr="00EC4D4E" w:rsidRDefault="00EC4D4E" w:rsidP="00EC4D4E">
      <w:r w:rsidRPr="00EC4D4E">
        <w:t>        &lt;title&gt;Box Shadow&lt;/title&gt;</w:t>
      </w:r>
    </w:p>
    <w:p w14:paraId="5CAC8472" w14:textId="77777777" w:rsidR="00EC4D4E" w:rsidRPr="00EC4D4E" w:rsidRDefault="00EC4D4E" w:rsidP="00EC4D4E">
      <w:r w:rsidRPr="00EC4D4E">
        <w:t>        &lt;style&gt;</w:t>
      </w:r>
    </w:p>
    <w:p w14:paraId="6161F60F" w14:textId="77777777" w:rsidR="00EC4D4E" w:rsidRPr="00EC4D4E" w:rsidRDefault="00EC4D4E" w:rsidP="00EC4D4E">
      <w:r w:rsidRPr="00EC4D4E">
        <w:t>            .shadow-box {</w:t>
      </w:r>
    </w:p>
    <w:p w14:paraId="062985D4" w14:textId="77777777" w:rsidR="00EC4D4E" w:rsidRPr="00EC4D4E" w:rsidRDefault="00EC4D4E" w:rsidP="00EC4D4E"/>
    <w:p w14:paraId="01FFCA78" w14:textId="77777777" w:rsidR="00EC4D4E" w:rsidRPr="00EC4D4E" w:rsidRDefault="00EC4D4E" w:rsidP="00EC4D4E">
      <w:r w:rsidRPr="00EC4D4E">
        <w:t>                width: 200px;</w:t>
      </w:r>
    </w:p>
    <w:p w14:paraId="4D0716C3" w14:textId="77777777" w:rsidR="00EC4D4E" w:rsidRPr="00EC4D4E" w:rsidRDefault="00EC4D4E" w:rsidP="00EC4D4E">
      <w:r w:rsidRPr="00EC4D4E">
        <w:t>                height: 100px;</w:t>
      </w:r>
    </w:p>
    <w:p w14:paraId="24012763" w14:textId="77777777" w:rsidR="00EC4D4E" w:rsidRPr="00EC4D4E" w:rsidRDefault="00EC4D4E" w:rsidP="00EC4D4E">
      <w:r w:rsidRPr="00EC4D4E">
        <w:t>                background-color: lightgreen;</w:t>
      </w:r>
    </w:p>
    <w:p w14:paraId="5B50C4B3" w14:textId="078AA341" w:rsidR="00EC4D4E" w:rsidRPr="00EC4D4E" w:rsidRDefault="00EC4D4E" w:rsidP="00EC4D4E">
      <w:r w:rsidRPr="00EC4D4E">
        <w:t>                box-shadow: 10px 20px gray;</w:t>
      </w:r>
    </w:p>
    <w:p w14:paraId="4496E8A9" w14:textId="77777777" w:rsidR="00EC4D4E" w:rsidRPr="00EC4D4E" w:rsidRDefault="00EC4D4E" w:rsidP="00EC4D4E">
      <w:r w:rsidRPr="00EC4D4E">
        <w:t>                padding: 10px;</w:t>
      </w:r>
    </w:p>
    <w:p w14:paraId="6C6868DE" w14:textId="77777777" w:rsidR="00EC4D4E" w:rsidRPr="00EC4D4E" w:rsidRDefault="00EC4D4E" w:rsidP="00EC4D4E">
      <w:r w:rsidRPr="00EC4D4E">
        <w:t>            }</w:t>
      </w:r>
    </w:p>
    <w:p w14:paraId="7C8C05CE" w14:textId="77777777" w:rsidR="00EC4D4E" w:rsidRPr="00EC4D4E" w:rsidRDefault="00EC4D4E" w:rsidP="00EC4D4E">
      <w:r w:rsidRPr="00EC4D4E">
        <w:t>        &lt;/style&gt;</w:t>
      </w:r>
    </w:p>
    <w:p w14:paraId="22C7A51A" w14:textId="77777777" w:rsidR="00EC4D4E" w:rsidRPr="00EC4D4E" w:rsidRDefault="00EC4D4E" w:rsidP="00EC4D4E">
      <w:r w:rsidRPr="00EC4D4E">
        <w:t>    &lt;/head&gt;</w:t>
      </w:r>
    </w:p>
    <w:p w14:paraId="60159442" w14:textId="77777777" w:rsidR="00EC4D4E" w:rsidRPr="00EC4D4E" w:rsidRDefault="00EC4D4E" w:rsidP="00EC4D4E">
      <w:r w:rsidRPr="00EC4D4E">
        <w:t>    &lt;body&gt;</w:t>
      </w:r>
    </w:p>
    <w:p w14:paraId="36E5A28F" w14:textId="77777777" w:rsidR="00EC4D4E" w:rsidRPr="00EC4D4E" w:rsidRDefault="00EC4D4E" w:rsidP="00EC4D4E">
      <w:r w:rsidRPr="00EC4D4E">
        <w:t>        &lt;div class="shadow-box"&gt;This box has a shadow&lt;/div&gt;</w:t>
      </w:r>
    </w:p>
    <w:p w14:paraId="229A2816" w14:textId="77777777" w:rsidR="00EC4D4E" w:rsidRPr="00EC4D4E" w:rsidRDefault="00EC4D4E" w:rsidP="00EC4D4E">
      <w:r w:rsidRPr="00EC4D4E">
        <w:t>    &lt;/body&gt;</w:t>
      </w:r>
    </w:p>
    <w:p w14:paraId="7CCFBDFC" w14:textId="77777777" w:rsidR="009C1931" w:rsidRDefault="00EC4D4E" w:rsidP="009C1931">
      <w:pPr>
        <w:rPr>
          <w:b/>
          <w:bCs/>
          <w:sz w:val="28"/>
          <w:szCs w:val="28"/>
          <w:u w:val="single"/>
        </w:rPr>
      </w:pPr>
      <w:r w:rsidRPr="00EC4D4E">
        <w:t>&lt;/html&gt;</w:t>
      </w:r>
      <w:r w:rsidR="009C1931" w:rsidRPr="009C1931">
        <w:rPr>
          <w:b/>
          <w:bCs/>
          <w:sz w:val="28"/>
          <w:szCs w:val="28"/>
          <w:u w:val="single"/>
        </w:rPr>
        <w:t xml:space="preserve"> </w:t>
      </w:r>
    </w:p>
    <w:p w14:paraId="28270714" w14:textId="689A1638" w:rsidR="00EA68CB" w:rsidRPr="009C1931" w:rsidRDefault="009C1931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AE6BDE4" w14:textId="643B6477" w:rsidR="00EA68CB" w:rsidRDefault="00EC4D4E">
      <w:r w:rsidRPr="009C253D">
        <w:rPr>
          <w:noProof/>
        </w:rPr>
        <w:drawing>
          <wp:inline distT="0" distB="0" distL="0" distR="0" wp14:anchorId="558A0FCE" wp14:editId="47E91031">
            <wp:extent cx="4163291" cy="1378231"/>
            <wp:effectExtent l="0" t="0" r="8890" b="0"/>
            <wp:docPr id="157669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97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2923" cy="13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CB">
        <w:br w:type="page"/>
      </w:r>
    </w:p>
    <w:p w14:paraId="18A62D15" w14:textId="6A5277B6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1641F2">
        <w:rPr>
          <w:b/>
          <w:bCs/>
          <w:sz w:val="28"/>
          <w:szCs w:val="28"/>
        </w:rPr>
        <w:lastRenderedPageBreak/>
        <w:t xml:space="preserve"> </w:t>
      </w: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78</w:t>
      </w:r>
    </w:p>
    <w:p w14:paraId="3A1C4570" w14:textId="61E67CB9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‘border-image in CSS.</w:t>
      </w:r>
    </w:p>
    <w:p w14:paraId="583A84BB" w14:textId="77777777" w:rsidR="001641F2" w:rsidRDefault="001641F2" w:rsidP="002C096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48B2C80" w14:textId="6579348A" w:rsidR="001641F2" w:rsidRPr="001641F2" w:rsidRDefault="001641F2" w:rsidP="002C0965">
      <w:r>
        <w:t>&lt;!DOCTYPE html&gt;</w:t>
      </w:r>
    </w:p>
    <w:p w14:paraId="4CC55F66" w14:textId="3EAB99DD" w:rsidR="002C0965" w:rsidRPr="001641F2" w:rsidRDefault="002C0965" w:rsidP="002C0965">
      <w:pPr>
        <w:rPr>
          <w:b/>
          <w:bCs/>
          <w:sz w:val="28"/>
          <w:szCs w:val="28"/>
          <w:u w:val="single"/>
        </w:rPr>
      </w:pPr>
      <w:r w:rsidRPr="002C0965">
        <w:t>&lt;html&gt;</w:t>
      </w:r>
    </w:p>
    <w:p w14:paraId="4AE9AF8F" w14:textId="77777777" w:rsidR="002C0965" w:rsidRPr="002C0965" w:rsidRDefault="002C0965" w:rsidP="002C0965">
      <w:r w:rsidRPr="002C0965">
        <w:t>    &lt;head&gt;</w:t>
      </w:r>
    </w:p>
    <w:p w14:paraId="0200E32F" w14:textId="77777777" w:rsidR="002C0965" w:rsidRPr="002C0965" w:rsidRDefault="002C0965" w:rsidP="002C0965">
      <w:r w:rsidRPr="002C0965">
        <w:t>        &lt;title&gt;Border Image&lt;/title&gt;</w:t>
      </w:r>
    </w:p>
    <w:p w14:paraId="77183A91" w14:textId="77777777" w:rsidR="002C0965" w:rsidRPr="002C0965" w:rsidRDefault="002C0965" w:rsidP="002C0965">
      <w:r w:rsidRPr="002C0965">
        <w:t>        &lt;style&gt;</w:t>
      </w:r>
    </w:p>
    <w:p w14:paraId="778BCB3B" w14:textId="77777777" w:rsidR="002C0965" w:rsidRPr="002C0965" w:rsidRDefault="002C0965" w:rsidP="002C0965">
      <w:r w:rsidRPr="002C0965">
        <w:t>            .image-border{</w:t>
      </w:r>
    </w:p>
    <w:p w14:paraId="49007F42" w14:textId="77777777" w:rsidR="002C0965" w:rsidRPr="002C0965" w:rsidRDefault="002C0965" w:rsidP="002C0965">
      <w:r w:rsidRPr="002C0965">
        <w:t>                width: 250px;</w:t>
      </w:r>
    </w:p>
    <w:p w14:paraId="331EE550" w14:textId="77777777" w:rsidR="002C0965" w:rsidRPr="002C0965" w:rsidRDefault="002C0965" w:rsidP="002C0965">
      <w:r w:rsidRPr="002C0965">
        <w:t>               border: 20px solid transparent;</w:t>
      </w:r>
    </w:p>
    <w:p w14:paraId="434FFBD7" w14:textId="77777777" w:rsidR="002C0965" w:rsidRPr="002C0965" w:rsidRDefault="002C0965" w:rsidP="002C0965">
      <w:r w:rsidRPr="002C0965">
        <w:t>                border-image: url('image.jpg') 30 round;</w:t>
      </w:r>
    </w:p>
    <w:p w14:paraId="6E7D2F69" w14:textId="77777777" w:rsidR="002C0965" w:rsidRPr="002C0965" w:rsidRDefault="002C0965" w:rsidP="002C0965">
      <w:r w:rsidRPr="002C0965">
        <w:t xml:space="preserve">                </w:t>
      </w:r>
    </w:p>
    <w:p w14:paraId="5390B3D9" w14:textId="77777777" w:rsidR="002C0965" w:rsidRPr="002C0965" w:rsidRDefault="002C0965" w:rsidP="002C0965">
      <w:r w:rsidRPr="002C0965">
        <w:t>                padding: 10px;</w:t>
      </w:r>
    </w:p>
    <w:p w14:paraId="71506A77" w14:textId="77777777" w:rsidR="002C0965" w:rsidRPr="002C0965" w:rsidRDefault="002C0965" w:rsidP="002C0965">
      <w:r w:rsidRPr="002C0965">
        <w:t>            }</w:t>
      </w:r>
    </w:p>
    <w:p w14:paraId="351140E1" w14:textId="77777777" w:rsidR="002C0965" w:rsidRPr="002C0965" w:rsidRDefault="002C0965" w:rsidP="002C0965"/>
    <w:p w14:paraId="71F2D612" w14:textId="77777777" w:rsidR="002C0965" w:rsidRPr="002C0965" w:rsidRDefault="002C0965" w:rsidP="002C0965">
      <w:r w:rsidRPr="002C0965">
        <w:t>        &lt;/style&gt;</w:t>
      </w:r>
    </w:p>
    <w:p w14:paraId="0C0B64AE" w14:textId="77777777" w:rsidR="002C0965" w:rsidRPr="002C0965" w:rsidRDefault="002C0965" w:rsidP="002C0965">
      <w:r w:rsidRPr="002C0965">
        <w:t>    &lt;/head&gt;</w:t>
      </w:r>
    </w:p>
    <w:p w14:paraId="2C222FAB" w14:textId="77777777" w:rsidR="002C0965" w:rsidRPr="002C0965" w:rsidRDefault="002C0965" w:rsidP="002C0965">
      <w:r w:rsidRPr="002C0965">
        <w:t>    &lt;body&gt;</w:t>
      </w:r>
    </w:p>
    <w:p w14:paraId="368B7F66" w14:textId="77777777" w:rsidR="002C0965" w:rsidRPr="002C0965" w:rsidRDefault="002C0965" w:rsidP="002C0965">
      <w:r w:rsidRPr="002C0965">
        <w:t>        &lt;div class="image-border"&gt;This box uses an image as its border.&lt;/div&gt;</w:t>
      </w:r>
    </w:p>
    <w:p w14:paraId="20A34273" w14:textId="77777777" w:rsidR="002C0965" w:rsidRPr="002C0965" w:rsidRDefault="002C0965" w:rsidP="002C0965">
      <w:r w:rsidRPr="002C0965">
        <w:t>    &lt;/body&gt;</w:t>
      </w:r>
    </w:p>
    <w:p w14:paraId="74C9BC8B" w14:textId="2A3B79A4" w:rsidR="00E12774" w:rsidRDefault="002C0965" w:rsidP="00E12774">
      <w:r w:rsidRPr="002C0965">
        <w:t>&lt;/html&gt;</w:t>
      </w:r>
    </w:p>
    <w:p w14:paraId="6BF586A8" w14:textId="2A368964" w:rsidR="009C1931" w:rsidRPr="009C1931" w:rsidRDefault="009C1931" w:rsidP="00E12774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26AC127" w14:textId="083A1F03" w:rsidR="00E12774" w:rsidRPr="00E12774" w:rsidRDefault="002C0965" w:rsidP="00E12774">
      <w:r w:rsidRPr="002C0965">
        <w:rPr>
          <w:noProof/>
        </w:rPr>
        <w:drawing>
          <wp:inline distT="0" distB="0" distL="0" distR="0" wp14:anchorId="38C45B41" wp14:editId="35FA411D">
            <wp:extent cx="5731510" cy="1385570"/>
            <wp:effectExtent l="0" t="0" r="2540" b="5080"/>
            <wp:docPr id="22694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441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6D3" w14:textId="77777777" w:rsidR="005D3E7E" w:rsidRDefault="005D3E7E" w:rsidP="005D3E7E"/>
    <w:p w14:paraId="386362B9" w14:textId="77777777" w:rsidR="005D3E7E" w:rsidRDefault="005D3E7E" w:rsidP="005D3E7E"/>
    <w:p w14:paraId="640F0018" w14:textId="77777777" w:rsidR="001641F2" w:rsidRDefault="001641F2" w:rsidP="005D3E7E"/>
    <w:p w14:paraId="2E8377A7" w14:textId="1751A8A1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79</w:t>
      </w:r>
    </w:p>
    <w:p w14:paraId="049220D5" w14:textId="0BA40FF7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how to style Table Borders using CSS.</w:t>
      </w:r>
    </w:p>
    <w:p w14:paraId="750232B7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E62287D" w14:textId="75E16C91" w:rsidR="005D3E7E" w:rsidRPr="005D3E7E" w:rsidRDefault="005D3E7E" w:rsidP="005D3E7E">
      <w:r w:rsidRPr="005D3E7E">
        <w:t>&lt;!DOCTYPE html&gt;</w:t>
      </w:r>
    </w:p>
    <w:p w14:paraId="06B8196F" w14:textId="77777777" w:rsidR="005D3E7E" w:rsidRPr="005D3E7E" w:rsidRDefault="005D3E7E" w:rsidP="005D3E7E">
      <w:r w:rsidRPr="005D3E7E">
        <w:t>&lt;html&gt;</w:t>
      </w:r>
    </w:p>
    <w:p w14:paraId="5FB45884" w14:textId="77777777" w:rsidR="005D3E7E" w:rsidRPr="005D3E7E" w:rsidRDefault="005D3E7E" w:rsidP="005D3E7E">
      <w:r w:rsidRPr="005D3E7E">
        <w:t>    &lt;head&gt;</w:t>
      </w:r>
    </w:p>
    <w:p w14:paraId="24B4ABB4" w14:textId="77777777" w:rsidR="005D3E7E" w:rsidRPr="005D3E7E" w:rsidRDefault="005D3E7E" w:rsidP="005D3E7E">
      <w:r w:rsidRPr="005D3E7E">
        <w:t>        &lt;title&gt;Table Border&lt;/title&gt;</w:t>
      </w:r>
    </w:p>
    <w:p w14:paraId="422BD382" w14:textId="77777777" w:rsidR="005D3E7E" w:rsidRPr="005D3E7E" w:rsidRDefault="005D3E7E" w:rsidP="005D3E7E">
      <w:r w:rsidRPr="005D3E7E">
        <w:t>        &lt;style&gt;</w:t>
      </w:r>
    </w:p>
    <w:p w14:paraId="265E0822" w14:textId="77777777" w:rsidR="005D3E7E" w:rsidRPr="005D3E7E" w:rsidRDefault="005D3E7E" w:rsidP="005D3E7E">
      <w:r w:rsidRPr="005D3E7E">
        <w:t>            table{</w:t>
      </w:r>
    </w:p>
    <w:p w14:paraId="006AB508" w14:textId="77777777" w:rsidR="005D3E7E" w:rsidRPr="005D3E7E" w:rsidRDefault="005D3E7E" w:rsidP="005D3E7E">
      <w:r w:rsidRPr="005D3E7E">
        <w:t>                border: 2px solid black;</w:t>
      </w:r>
    </w:p>
    <w:p w14:paraId="18AF9B9F" w14:textId="77777777" w:rsidR="005D3E7E" w:rsidRPr="005D3E7E" w:rsidRDefault="005D3E7E" w:rsidP="005D3E7E">
      <w:r w:rsidRPr="005D3E7E">
        <w:t>                border-collapse: collapse;</w:t>
      </w:r>
    </w:p>
    <w:p w14:paraId="23F1E095" w14:textId="77777777" w:rsidR="005D3E7E" w:rsidRPr="005D3E7E" w:rsidRDefault="005D3E7E" w:rsidP="005D3E7E">
      <w:r w:rsidRPr="005D3E7E">
        <w:t>                width: 50%;</w:t>
      </w:r>
    </w:p>
    <w:p w14:paraId="11416D7D" w14:textId="77777777" w:rsidR="005D3E7E" w:rsidRPr="005D3E7E" w:rsidRDefault="005D3E7E" w:rsidP="005D3E7E">
      <w:r w:rsidRPr="005D3E7E">
        <w:t>            }</w:t>
      </w:r>
    </w:p>
    <w:p w14:paraId="16121CD5" w14:textId="77777777" w:rsidR="005D3E7E" w:rsidRPr="005D3E7E" w:rsidRDefault="005D3E7E" w:rsidP="005D3E7E">
      <w:r w:rsidRPr="005D3E7E">
        <w:t>            th, td {</w:t>
      </w:r>
    </w:p>
    <w:p w14:paraId="4FE8CCFD" w14:textId="77777777" w:rsidR="005D3E7E" w:rsidRPr="005D3E7E" w:rsidRDefault="005D3E7E" w:rsidP="005D3E7E">
      <w:r w:rsidRPr="005D3E7E">
        <w:t>                border: 1px solid gray;</w:t>
      </w:r>
    </w:p>
    <w:p w14:paraId="310CF18C" w14:textId="77777777" w:rsidR="005D3E7E" w:rsidRPr="005D3E7E" w:rsidRDefault="005D3E7E" w:rsidP="005D3E7E">
      <w:r w:rsidRPr="005D3E7E">
        <w:t>                padding:8px;</w:t>
      </w:r>
    </w:p>
    <w:p w14:paraId="6401EB56" w14:textId="77777777" w:rsidR="005D3E7E" w:rsidRDefault="005D3E7E" w:rsidP="005D3E7E">
      <w:r w:rsidRPr="005D3E7E">
        <w:t>                text-align: center</w:t>
      </w:r>
    </w:p>
    <w:p w14:paraId="19BB30B0" w14:textId="38AE37CE" w:rsidR="005D3E7E" w:rsidRPr="005D3E7E" w:rsidRDefault="005D3E7E" w:rsidP="005D3E7E">
      <w:r>
        <w:t>}</w:t>
      </w:r>
      <w:r w:rsidRPr="005D3E7E">
        <w:t xml:space="preserve">    </w:t>
      </w:r>
    </w:p>
    <w:p w14:paraId="3D4797B8" w14:textId="77777777" w:rsidR="005D3E7E" w:rsidRPr="005D3E7E" w:rsidRDefault="005D3E7E" w:rsidP="005D3E7E">
      <w:r w:rsidRPr="005D3E7E">
        <w:t>        &lt;/style&gt;</w:t>
      </w:r>
    </w:p>
    <w:p w14:paraId="7E944821" w14:textId="77777777" w:rsidR="005D3E7E" w:rsidRPr="005D3E7E" w:rsidRDefault="005D3E7E" w:rsidP="005D3E7E">
      <w:r w:rsidRPr="005D3E7E">
        <w:t>    &lt;/head&gt;</w:t>
      </w:r>
    </w:p>
    <w:p w14:paraId="19A01579" w14:textId="77777777" w:rsidR="005D3E7E" w:rsidRPr="005D3E7E" w:rsidRDefault="005D3E7E" w:rsidP="005D3E7E">
      <w:r w:rsidRPr="005D3E7E">
        <w:t>    &lt;body&gt;</w:t>
      </w:r>
    </w:p>
    <w:p w14:paraId="2D64839F" w14:textId="77777777" w:rsidR="005D3E7E" w:rsidRPr="005D3E7E" w:rsidRDefault="005D3E7E" w:rsidP="005D3E7E">
      <w:r w:rsidRPr="005D3E7E">
        <w:t>        &lt;table&gt;</w:t>
      </w:r>
    </w:p>
    <w:p w14:paraId="041A3B3D" w14:textId="77777777" w:rsidR="005D3E7E" w:rsidRPr="005D3E7E" w:rsidRDefault="005D3E7E" w:rsidP="005D3E7E">
      <w:r w:rsidRPr="005D3E7E">
        <w:t>            &lt;tr&gt;</w:t>
      </w:r>
    </w:p>
    <w:p w14:paraId="7D5F49C8" w14:textId="77777777" w:rsidR="005D3E7E" w:rsidRPr="005D3E7E" w:rsidRDefault="005D3E7E" w:rsidP="005D3E7E">
      <w:r w:rsidRPr="005D3E7E">
        <w:t>                &lt;th&gt;Name&lt;/th&gt;&lt;th&gt;Age&lt;/th&gt;</w:t>
      </w:r>
    </w:p>
    <w:p w14:paraId="4B9E6774" w14:textId="77777777" w:rsidR="005D3E7E" w:rsidRPr="005D3E7E" w:rsidRDefault="005D3E7E" w:rsidP="005D3E7E">
      <w:r w:rsidRPr="005D3E7E">
        <w:t>            &lt;/tr&gt;</w:t>
      </w:r>
    </w:p>
    <w:p w14:paraId="16F3B944" w14:textId="77777777" w:rsidR="005D3E7E" w:rsidRPr="005D3E7E" w:rsidRDefault="005D3E7E" w:rsidP="005D3E7E">
      <w:r w:rsidRPr="005D3E7E">
        <w:t>            &lt;tr&gt;&lt;td&gt;Sasi&lt;/td&gt;&lt;td&gt;19&lt;/td&gt;&lt;/tr&gt;</w:t>
      </w:r>
    </w:p>
    <w:p w14:paraId="1F171D4D" w14:textId="77777777" w:rsidR="005D3E7E" w:rsidRPr="005D3E7E" w:rsidRDefault="005D3E7E" w:rsidP="005D3E7E">
      <w:r w:rsidRPr="005D3E7E">
        <w:t>            &lt;tr&gt;&lt;td&gt;Ramesh&lt;/td&gt;&lt;td&gt;18&lt;/td&gt;&lt;/tr&gt;</w:t>
      </w:r>
    </w:p>
    <w:p w14:paraId="54CBE445" w14:textId="77777777" w:rsidR="005D3E7E" w:rsidRPr="005D3E7E" w:rsidRDefault="005D3E7E" w:rsidP="005D3E7E">
      <w:r w:rsidRPr="005D3E7E">
        <w:t>        &lt;/table&gt;</w:t>
      </w:r>
    </w:p>
    <w:p w14:paraId="2D0107FB" w14:textId="77777777" w:rsidR="005D3E7E" w:rsidRPr="005D3E7E" w:rsidRDefault="005D3E7E" w:rsidP="005D3E7E">
      <w:r w:rsidRPr="005D3E7E">
        <w:t>    &lt;/body&gt;</w:t>
      </w:r>
    </w:p>
    <w:p w14:paraId="03107AE2" w14:textId="4B1CB42E" w:rsidR="00AD1BDF" w:rsidRDefault="005D3E7E">
      <w:r w:rsidRPr="005D3E7E">
        <w:lastRenderedPageBreak/>
        <w:t>&lt;/htm</w:t>
      </w:r>
      <w:r>
        <w:t>l&gt;</w:t>
      </w:r>
    </w:p>
    <w:p w14:paraId="79BE3728" w14:textId="02BAD3FA" w:rsidR="00AD1BDF" w:rsidRPr="009C1931" w:rsidRDefault="009C1931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F897CF7" w14:textId="662BAF69" w:rsidR="00EA68CB" w:rsidRDefault="00AD1BDF">
      <w:r w:rsidRPr="00AD1BDF">
        <w:rPr>
          <w:noProof/>
        </w:rPr>
        <w:drawing>
          <wp:inline distT="0" distB="0" distL="0" distR="0" wp14:anchorId="34F54036" wp14:editId="718EBB1D">
            <wp:extent cx="5731510" cy="1395095"/>
            <wp:effectExtent l="0" t="0" r="2540" b="0"/>
            <wp:docPr id="50962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233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CB">
        <w:br w:type="page"/>
      </w:r>
    </w:p>
    <w:p w14:paraId="70607E2E" w14:textId="12208AD2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80</w:t>
      </w:r>
    </w:p>
    <w:p w14:paraId="40D59389" w14:textId="48D88490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‘display-block’ in CSS.</w:t>
      </w:r>
    </w:p>
    <w:p w14:paraId="5C89CD1A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9A9372A" w14:textId="77777777" w:rsidR="00C272A5" w:rsidRPr="00C272A5" w:rsidRDefault="00C272A5" w:rsidP="00C272A5">
      <w:r w:rsidRPr="00C272A5">
        <w:t>&lt;!DOCTYPE html&gt;</w:t>
      </w:r>
    </w:p>
    <w:p w14:paraId="3BB6093F" w14:textId="77777777" w:rsidR="00C272A5" w:rsidRPr="00C272A5" w:rsidRDefault="00C272A5" w:rsidP="00C272A5">
      <w:r w:rsidRPr="00C272A5">
        <w:t>&lt;html&gt;</w:t>
      </w:r>
    </w:p>
    <w:p w14:paraId="518D7833" w14:textId="77777777" w:rsidR="00C272A5" w:rsidRPr="00C272A5" w:rsidRDefault="00C272A5" w:rsidP="00C272A5">
      <w:r w:rsidRPr="00C272A5">
        <w:t>    &lt;head&gt;</w:t>
      </w:r>
    </w:p>
    <w:p w14:paraId="3B490CDA" w14:textId="77777777" w:rsidR="00C272A5" w:rsidRPr="00C272A5" w:rsidRDefault="00C272A5" w:rsidP="00C272A5">
      <w:r w:rsidRPr="00C272A5">
        <w:t>        &lt;title&gt;Display box&lt;/title&gt;</w:t>
      </w:r>
    </w:p>
    <w:p w14:paraId="7C7ED63E" w14:textId="77777777" w:rsidR="00C272A5" w:rsidRPr="00C272A5" w:rsidRDefault="00C272A5" w:rsidP="00C272A5">
      <w:r w:rsidRPr="00C272A5">
        <w:t xml:space="preserve">        &lt;style&gt; </w:t>
      </w:r>
    </w:p>
    <w:p w14:paraId="28EDFA91" w14:textId="77777777" w:rsidR="00C272A5" w:rsidRPr="00C272A5" w:rsidRDefault="00C272A5" w:rsidP="00C272A5">
      <w:r w:rsidRPr="00C272A5">
        <w:t>          .block-example{</w:t>
      </w:r>
    </w:p>
    <w:p w14:paraId="4CB251D6" w14:textId="77777777" w:rsidR="00C272A5" w:rsidRPr="00C272A5" w:rsidRDefault="00C272A5" w:rsidP="00C272A5">
      <w:r w:rsidRPr="00C272A5">
        <w:t>            display: block;</w:t>
      </w:r>
    </w:p>
    <w:p w14:paraId="6FFA4B51" w14:textId="77777777" w:rsidR="00C272A5" w:rsidRPr="00C272A5" w:rsidRDefault="00C272A5" w:rsidP="00C272A5">
      <w:r w:rsidRPr="00C272A5">
        <w:t>            background-color: pink;</w:t>
      </w:r>
    </w:p>
    <w:p w14:paraId="702854B0" w14:textId="77777777" w:rsidR="00C272A5" w:rsidRPr="00C272A5" w:rsidRDefault="00C272A5" w:rsidP="00C272A5">
      <w:r w:rsidRPr="00C272A5">
        <w:t>            padding: 10px;</w:t>
      </w:r>
    </w:p>
    <w:p w14:paraId="5645E44A" w14:textId="77777777" w:rsidR="00C272A5" w:rsidRPr="00C272A5" w:rsidRDefault="00C272A5" w:rsidP="00C272A5">
      <w:r w:rsidRPr="00C272A5">
        <w:t>            margin-bottom: 10px;</w:t>
      </w:r>
    </w:p>
    <w:p w14:paraId="5253CA91" w14:textId="77777777" w:rsidR="00C272A5" w:rsidRPr="00C272A5" w:rsidRDefault="00C272A5" w:rsidP="00C272A5">
      <w:r w:rsidRPr="00C272A5">
        <w:t>          }</w:t>
      </w:r>
    </w:p>
    <w:p w14:paraId="738EF4CA" w14:textId="77777777" w:rsidR="00C272A5" w:rsidRPr="00C272A5" w:rsidRDefault="00C272A5" w:rsidP="00C272A5">
      <w:r w:rsidRPr="00C272A5">
        <w:t>        &lt;/style&gt;</w:t>
      </w:r>
    </w:p>
    <w:p w14:paraId="4E51DA99" w14:textId="77777777" w:rsidR="00C272A5" w:rsidRPr="00C272A5" w:rsidRDefault="00C272A5" w:rsidP="00C272A5">
      <w:r w:rsidRPr="00C272A5">
        <w:t>    &lt;/head&gt;</w:t>
      </w:r>
    </w:p>
    <w:p w14:paraId="353C0B1B" w14:textId="77777777" w:rsidR="00C272A5" w:rsidRPr="00C272A5" w:rsidRDefault="00C272A5" w:rsidP="00C272A5">
      <w:r w:rsidRPr="00C272A5">
        <w:t>    &lt;body&gt;</w:t>
      </w:r>
    </w:p>
    <w:p w14:paraId="5B82D762" w14:textId="77777777" w:rsidR="00C272A5" w:rsidRPr="00C272A5" w:rsidRDefault="00C272A5" w:rsidP="00C272A5">
      <w:r w:rsidRPr="00C272A5">
        <w:t>        &lt;img src="Image.jpg" alt="Doremon" width="200px" height="200px" class="block-example"&gt;</w:t>
      </w:r>
    </w:p>
    <w:p w14:paraId="458DBCDE" w14:textId="77777777" w:rsidR="00C272A5" w:rsidRPr="00C272A5" w:rsidRDefault="00C272A5" w:rsidP="00C272A5">
      <w:r w:rsidRPr="00C272A5">
        <w:t>        &lt;span&gt;This is another span.&lt;/span&gt;</w:t>
      </w:r>
    </w:p>
    <w:p w14:paraId="69936A8F" w14:textId="77777777" w:rsidR="00C272A5" w:rsidRPr="00C272A5" w:rsidRDefault="00C272A5" w:rsidP="00C272A5">
      <w:r w:rsidRPr="00C272A5">
        <w:t>    &lt;/body&gt;</w:t>
      </w:r>
    </w:p>
    <w:p w14:paraId="576BEEF4" w14:textId="77777777" w:rsidR="00C272A5" w:rsidRPr="00C272A5" w:rsidRDefault="00C272A5" w:rsidP="00C272A5">
      <w:r w:rsidRPr="00C272A5">
        <w:t>&lt;/html&gt;</w:t>
      </w:r>
    </w:p>
    <w:p w14:paraId="58BE09BB" w14:textId="56E508E5" w:rsidR="00C272A5" w:rsidRPr="009C1931" w:rsidRDefault="009C1931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3129042" w14:textId="01C93C38" w:rsidR="00C272A5" w:rsidRDefault="001641F2">
      <w:r w:rsidRPr="001641F2">
        <w:rPr>
          <w:noProof/>
        </w:rPr>
        <w:drawing>
          <wp:inline distT="0" distB="0" distL="0" distR="0" wp14:anchorId="090314F0" wp14:editId="702A612C">
            <wp:extent cx="5731510" cy="2114550"/>
            <wp:effectExtent l="0" t="0" r="2540" b="0"/>
            <wp:docPr id="75191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0CCC" w14:textId="77777777" w:rsidR="001641F2" w:rsidRDefault="001641F2" w:rsidP="00C272A5"/>
    <w:p w14:paraId="380ED2D0" w14:textId="3313FF36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81</w:t>
      </w:r>
    </w:p>
    <w:p w14:paraId="2BBA5433" w14:textId="510F6190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the usage of </w:t>
      </w:r>
      <w:r w:rsidR="009C1931">
        <w:rPr>
          <w:b/>
          <w:bCs/>
          <w:sz w:val="28"/>
          <w:szCs w:val="28"/>
        </w:rPr>
        <w:t>the ‘display: inline’ property inn CSS.</w:t>
      </w:r>
    </w:p>
    <w:p w14:paraId="263CEBD1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96EEB6D" w14:textId="2D8E5296" w:rsidR="00C272A5" w:rsidRPr="00C272A5" w:rsidRDefault="00C272A5" w:rsidP="00C272A5">
      <w:r w:rsidRPr="00C272A5">
        <w:t>&lt;!DOCTYPE html&gt;</w:t>
      </w:r>
    </w:p>
    <w:p w14:paraId="7F4A6AC4" w14:textId="77777777" w:rsidR="00C272A5" w:rsidRPr="00C272A5" w:rsidRDefault="00C272A5" w:rsidP="00C272A5">
      <w:r w:rsidRPr="00C272A5">
        <w:t>&lt;html&gt;</w:t>
      </w:r>
    </w:p>
    <w:p w14:paraId="64EEEDEB" w14:textId="77777777" w:rsidR="00C272A5" w:rsidRPr="00C272A5" w:rsidRDefault="00C272A5" w:rsidP="00C272A5">
      <w:r w:rsidRPr="00C272A5">
        <w:t>    &lt;head&gt;</w:t>
      </w:r>
    </w:p>
    <w:p w14:paraId="3D2A2F02" w14:textId="77777777" w:rsidR="00C272A5" w:rsidRPr="00C272A5" w:rsidRDefault="00C272A5" w:rsidP="00C272A5">
      <w:r w:rsidRPr="00C272A5">
        <w:t>        &lt;title&gt;Dispaly inline&lt;/title&gt;</w:t>
      </w:r>
    </w:p>
    <w:p w14:paraId="165A2304" w14:textId="77777777" w:rsidR="00C272A5" w:rsidRPr="00C272A5" w:rsidRDefault="00C272A5" w:rsidP="00C272A5">
      <w:r w:rsidRPr="00C272A5">
        <w:t>        &lt;style&gt;</w:t>
      </w:r>
    </w:p>
    <w:p w14:paraId="1AFE0847" w14:textId="77777777" w:rsidR="00C272A5" w:rsidRPr="00C272A5" w:rsidRDefault="00C272A5" w:rsidP="00C272A5">
      <w:r w:rsidRPr="00C272A5">
        <w:t>           .inline-example {</w:t>
      </w:r>
    </w:p>
    <w:p w14:paraId="1E904BA2" w14:textId="77777777" w:rsidR="00C272A5" w:rsidRPr="00C272A5" w:rsidRDefault="00C272A5" w:rsidP="00C272A5">
      <w:r w:rsidRPr="00C272A5">
        <w:t>            display: inline;</w:t>
      </w:r>
    </w:p>
    <w:p w14:paraId="20B25667" w14:textId="77777777" w:rsidR="00C272A5" w:rsidRPr="00C272A5" w:rsidRDefault="00C272A5" w:rsidP="00C272A5">
      <w:r w:rsidRPr="00C272A5">
        <w:t>            background-color: lightgreen;</w:t>
      </w:r>
    </w:p>
    <w:p w14:paraId="74A96B02" w14:textId="77777777" w:rsidR="00C272A5" w:rsidRPr="00C272A5" w:rsidRDefault="00C272A5" w:rsidP="00C272A5">
      <w:r w:rsidRPr="00C272A5">
        <w:t>            padding: 5px;</w:t>
      </w:r>
    </w:p>
    <w:p w14:paraId="227B1168" w14:textId="77777777" w:rsidR="00C272A5" w:rsidRPr="00C272A5" w:rsidRDefault="00C272A5" w:rsidP="00C272A5">
      <w:r w:rsidRPr="00C272A5">
        <w:t>           }</w:t>
      </w:r>
    </w:p>
    <w:p w14:paraId="665788FD" w14:textId="77777777" w:rsidR="00C272A5" w:rsidRPr="00C272A5" w:rsidRDefault="00C272A5" w:rsidP="00C272A5">
      <w:r w:rsidRPr="00C272A5">
        <w:t>        &lt;/style&gt;</w:t>
      </w:r>
    </w:p>
    <w:p w14:paraId="472F3351" w14:textId="77777777" w:rsidR="00C272A5" w:rsidRPr="00C272A5" w:rsidRDefault="00C272A5" w:rsidP="00C272A5">
      <w:r w:rsidRPr="00C272A5">
        <w:t>    &lt;/head&gt;</w:t>
      </w:r>
    </w:p>
    <w:p w14:paraId="78D0895B" w14:textId="77777777" w:rsidR="00C272A5" w:rsidRPr="00C272A5" w:rsidRDefault="00C272A5" w:rsidP="00C272A5">
      <w:r w:rsidRPr="00C272A5">
        <w:t>    &lt;body&gt;</w:t>
      </w:r>
    </w:p>
    <w:p w14:paraId="73326D94" w14:textId="77777777" w:rsidR="00C272A5" w:rsidRPr="00C272A5" w:rsidRDefault="00C272A5" w:rsidP="00C272A5">
      <w:r w:rsidRPr="00C272A5">
        <w:t>        &lt;div class="inline-example"&gt;This div behaves inline.&lt;/div&gt;</w:t>
      </w:r>
    </w:p>
    <w:p w14:paraId="70A2BAFA" w14:textId="77777777" w:rsidR="00C272A5" w:rsidRPr="00C272A5" w:rsidRDefault="00C272A5" w:rsidP="00C272A5">
      <w:r w:rsidRPr="00C272A5">
        <w:t>        &lt;div class="inline-example"&gt;Another inline div.&lt;/div&gt;</w:t>
      </w:r>
    </w:p>
    <w:p w14:paraId="2DEBFE89" w14:textId="77777777" w:rsidR="00C272A5" w:rsidRPr="00C272A5" w:rsidRDefault="00C272A5" w:rsidP="00C272A5">
      <w:r w:rsidRPr="00C272A5">
        <w:t>    &lt;/body&gt;</w:t>
      </w:r>
    </w:p>
    <w:p w14:paraId="51908F08" w14:textId="77777777" w:rsidR="00C272A5" w:rsidRDefault="00C272A5" w:rsidP="00C272A5">
      <w:r w:rsidRPr="00C272A5">
        <w:t>&lt;/html&gt;</w:t>
      </w:r>
    </w:p>
    <w:p w14:paraId="452861C0" w14:textId="7CCF0045" w:rsidR="009C1931" w:rsidRPr="009C1931" w:rsidRDefault="009C1931" w:rsidP="00C272A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0E42F57" w14:textId="7B392CE9" w:rsidR="00C272A5" w:rsidRDefault="001641F2">
      <w:r w:rsidRPr="001641F2">
        <w:rPr>
          <w:noProof/>
        </w:rPr>
        <w:drawing>
          <wp:inline distT="0" distB="0" distL="0" distR="0" wp14:anchorId="2637733C" wp14:editId="5B77F0CE">
            <wp:extent cx="5731510" cy="1064260"/>
            <wp:effectExtent l="0" t="0" r="2540" b="2540"/>
            <wp:docPr id="432677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72A5">
        <w:br w:type="page"/>
      </w:r>
    </w:p>
    <w:p w14:paraId="0A2F68C0" w14:textId="0E99FCF3" w:rsidR="001641F2" w:rsidRPr="00D5001E" w:rsidRDefault="001641F2" w:rsidP="001641F2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82</w:t>
      </w:r>
    </w:p>
    <w:p w14:paraId="57D24D96" w14:textId="55AABD12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the usage of </w:t>
      </w:r>
      <w:r w:rsidR="009C1931">
        <w:rPr>
          <w:b/>
          <w:bCs/>
          <w:sz w:val="28"/>
          <w:szCs w:val="28"/>
        </w:rPr>
        <w:t>the ‘display: inline-block’ property in CSS.</w:t>
      </w:r>
    </w:p>
    <w:p w14:paraId="39F76A67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89D0266" w14:textId="77777777" w:rsidR="00C272A5" w:rsidRPr="00C272A5" w:rsidRDefault="00C272A5" w:rsidP="00C272A5">
      <w:r w:rsidRPr="00C272A5">
        <w:t>&lt;!DOCTYPE html&gt;</w:t>
      </w:r>
    </w:p>
    <w:p w14:paraId="2A71CFB5" w14:textId="77777777" w:rsidR="00C272A5" w:rsidRPr="00C272A5" w:rsidRDefault="00C272A5" w:rsidP="00C272A5">
      <w:r w:rsidRPr="00C272A5">
        <w:t>&lt;html&gt;</w:t>
      </w:r>
    </w:p>
    <w:p w14:paraId="6B3A259F" w14:textId="77777777" w:rsidR="00C272A5" w:rsidRPr="00C272A5" w:rsidRDefault="00C272A5" w:rsidP="00C272A5">
      <w:r w:rsidRPr="00C272A5">
        <w:t>    &lt;head&gt;</w:t>
      </w:r>
    </w:p>
    <w:p w14:paraId="30C240EB" w14:textId="77777777" w:rsidR="00C272A5" w:rsidRPr="00C272A5" w:rsidRDefault="00C272A5" w:rsidP="00C272A5">
      <w:r w:rsidRPr="00C272A5">
        <w:t>        &lt;title&gt;Display inline-Block&lt;/title&gt;</w:t>
      </w:r>
    </w:p>
    <w:p w14:paraId="27415076" w14:textId="77777777" w:rsidR="00C272A5" w:rsidRPr="00C272A5" w:rsidRDefault="00C272A5" w:rsidP="00C272A5">
      <w:r w:rsidRPr="00C272A5">
        <w:t>        &lt;style&gt;</w:t>
      </w:r>
    </w:p>
    <w:p w14:paraId="0FB89796" w14:textId="77777777" w:rsidR="00C272A5" w:rsidRPr="00C272A5" w:rsidRDefault="00C272A5" w:rsidP="00C272A5">
      <w:r w:rsidRPr="00C272A5">
        <w:t>           .inline-block-example {</w:t>
      </w:r>
    </w:p>
    <w:p w14:paraId="379C0B5E" w14:textId="77777777" w:rsidR="00C272A5" w:rsidRPr="00C272A5" w:rsidRDefault="00C272A5" w:rsidP="00C272A5">
      <w:r w:rsidRPr="00C272A5">
        <w:t>            display: inline-block;</w:t>
      </w:r>
    </w:p>
    <w:p w14:paraId="786CDFA0" w14:textId="77777777" w:rsidR="00C272A5" w:rsidRPr="00C272A5" w:rsidRDefault="00C272A5" w:rsidP="00C272A5">
      <w:r w:rsidRPr="00C272A5">
        <w:t>            width: 150px;</w:t>
      </w:r>
    </w:p>
    <w:p w14:paraId="03CBEC19" w14:textId="77777777" w:rsidR="00C272A5" w:rsidRPr="00C272A5" w:rsidRDefault="00C272A5" w:rsidP="00C272A5">
      <w:r w:rsidRPr="00C272A5">
        <w:t>            height: 100px;</w:t>
      </w:r>
    </w:p>
    <w:p w14:paraId="412D2F02" w14:textId="77777777" w:rsidR="00C272A5" w:rsidRPr="00C272A5" w:rsidRDefault="00C272A5" w:rsidP="00C272A5">
      <w:r w:rsidRPr="00C272A5">
        <w:t>            background-color: lightcoral;</w:t>
      </w:r>
    </w:p>
    <w:p w14:paraId="7D7134D7" w14:textId="77777777" w:rsidR="00C272A5" w:rsidRPr="00C272A5" w:rsidRDefault="00C272A5" w:rsidP="00C272A5">
      <w:r w:rsidRPr="00C272A5">
        <w:t>            margin: 5px;</w:t>
      </w:r>
    </w:p>
    <w:p w14:paraId="7B05297E" w14:textId="77777777" w:rsidR="00C272A5" w:rsidRPr="00C272A5" w:rsidRDefault="00C272A5" w:rsidP="00C272A5">
      <w:r w:rsidRPr="00C272A5">
        <w:t>            text-align: center;</w:t>
      </w:r>
    </w:p>
    <w:p w14:paraId="1015BDB0" w14:textId="77777777" w:rsidR="00C272A5" w:rsidRPr="00C272A5" w:rsidRDefault="00C272A5" w:rsidP="00C272A5">
      <w:r w:rsidRPr="00C272A5">
        <w:t>            line-height: 100px;</w:t>
      </w:r>
    </w:p>
    <w:p w14:paraId="2D1AC69B" w14:textId="77777777" w:rsidR="00C272A5" w:rsidRPr="00C272A5" w:rsidRDefault="00C272A5" w:rsidP="00C272A5">
      <w:r w:rsidRPr="00C272A5">
        <w:t>           }</w:t>
      </w:r>
    </w:p>
    <w:p w14:paraId="7741EE97" w14:textId="77777777" w:rsidR="00C272A5" w:rsidRPr="00C272A5" w:rsidRDefault="00C272A5" w:rsidP="00C272A5">
      <w:r w:rsidRPr="00C272A5">
        <w:t>        &lt;/style&gt;</w:t>
      </w:r>
    </w:p>
    <w:p w14:paraId="376AFF3B" w14:textId="77777777" w:rsidR="00C272A5" w:rsidRPr="00C272A5" w:rsidRDefault="00C272A5" w:rsidP="00C272A5">
      <w:r w:rsidRPr="00C272A5">
        <w:t>    &lt;/head&gt;</w:t>
      </w:r>
    </w:p>
    <w:p w14:paraId="1ECE5553" w14:textId="77777777" w:rsidR="00C272A5" w:rsidRPr="00C272A5" w:rsidRDefault="00C272A5" w:rsidP="00C272A5">
      <w:r w:rsidRPr="00C272A5">
        <w:t>    &lt;body&gt;</w:t>
      </w:r>
    </w:p>
    <w:p w14:paraId="6CAC114A" w14:textId="77777777" w:rsidR="00C272A5" w:rsidRPr="00C272A5" w:rsidRDefault="00C272A5" w:rsidP="00C272A5">
      <w:r w:rsidRPr="00C272A5">
        <w:t>        &lt;div class="inline-block-example"&gt;Box 1&lt;/div&gt;</w:t>
      </w:r>
    </w:p>
    <w:p w14:paraId="2020304E" w14:textId="77777777" w:rsidR="00C272A5" w:rsidRPr="00C272A5" w:rsidRDefault="00C272A5" w:rsidP="00C272A5">
      <w:r w:rsidRPr="00C272A5">
        <w:t>        &lt;div class="inline-block-example"&gt;Box 2&lt;/div&gt;</w:t>
      </w:r>
    </w:p>
    <w:p w14:paraId="0DE9F3E2" w14:textId="77777777" w:rsidR="00C272A5" w:rsidRPr="00C272A5" w:rsidRDefault="00C272A5" w:rsidP="00C272A5">
      <w:r w:rsidRPr="00C272A5">
        <w:t>    &lt;/body&gt;</w:t>
      </w:r>
    </w:p>
    <w:p w14:paraId="633DECE2" w14:textId="77777777" w:rsidR="00C272A5" w:rsidRDefault="00C272A5" w:rsidP="00C272A5">
      <w:r w:rsidRPr="00C272A5">
        <w:t>&lt;/html&gt;</w:t>
      </w:r>
    </w:p>
    <w:p w14:paraId="39F76FEB" w14:textId="536CB41E" w:rsidR="009C1931" w:rsidRPr="009C1931" w:rsidRDefault="009C1931" w:rsidP="00C272A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BDC5096" w14:textId="20A1DC2F" w:rsidR="00C272A5" w:rsidRDefault="001641F2">
      <w:r w:rsidRPr="001641F2">
        <w:rPr>
          <w:noProof/>
        </w:rPr>
        <w:drawing>
          <wp:inline distT="0" distB="0" distL="0" distR="0" wp14:anchorId="1310EAFC" wp14:editId="2573955F">
            <wp:extent cx="5731510" cy="1237615"/>
            <wp:effectExtent l="0" t="0" r="2540" b="635"/>
            <wp:docPr id="750991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D55F" w14:textId="0C46CC53" w:rsidR="001641F2" w:rsidRPr="00D5001E" w:rsidRDefault="00C272A5" w:rsidP="009C1931">
      <w:pPr>
        <w:jc w:val="center"/>
        <w:rPr>
          <w:b/>
          <w:bCs/>
          <w:sz w:val="28"/>
          <w:szCs w:val="28"/>
        </w:rPr>
      </w:pPr>
      <w:r>
        <w:br w:type="page"/>
      </w:r>
      <w:r w:rsidR="001641F2" w:rsidRPr="00D5001E">
        <w:rPr>
          <w:b/>
          <w:bCs/>
          <w:sz w:val="28"/>
          <w:szCs w:val="28"/>
        </w:rPr>
        <w:lastRenderedPageBreak/>
        <w:t>Project-</w:t>
      </w:r>
      <w:r w:rsidR="001641F2">
        <w:rPr>
          <w:b/>
          <w:bCs/>
          <w:sz w:val="28"/>
          <w:szCs w:val="28"/>
        </w:rPr>
        <w:t>83</w:t>
      </w:r>
    </w:p>
    <w:p w14:paraId="6B3B8330" w14:textId="60F9B59E" w:rsidR="001641F2" w:rsidRPr="00D5001E" w:rsidRDefault="001641F2" w:rsidP="001641F2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the usage of </w:t>
      </w:r>
      <w:r w:rsidR="009C1931">
        <w:rPr>
          <w:b/>
          <w:bCs/>
          <w:sz w:val="28"/>
          <w:szCs w:val="28"/>
        </w:rPr>
        <w:t>the ‘display: none’ property in CSS.</w:t>
      </w:r>
    </w:p>
    <w:p w14:paraId="6524B4EF" w14:textId="77777777" w:rsidR="001641F2" w:rsidRPr="00D5001E" w:rsidRDefault="001641F2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17DEFD5" w14:textId="77777777" w:rsidR="00681F27" w:rsidRDefault="00681F27" w:rsidP="001641F2"/>
    <w:p w14:paraId="2B05188F" w14:textId="51F36531" w:rsidR="001641F2" w:rsidRPr="001641F2" w:rsidRDefault="001641F2" w:rsidP="001641F2">
      <w:r w:rsidRPr="001641F2">
        <w:t>&lt;!DOCTYPE html&gt;</w:t>
      </w:r>
    </w:p>
    <w:p w14:paraId="7D8BEE07" w14:textId="77777777" w:rsidR="001641F2" w:rsidRPr="001641F2" w:rsidRDefault="001641F2" w:rsidP="001641F2">
      <w:r w:rsidRPr="001641F2">
        <w:t>&lt;html&gt;</w:t>
      </w:r>
    </w:p>
    <w:p w14:paraId="7C3778B4" w14:textId="77777777" w:rsidR="001641F2" w:rsidRPr="001641F2" w:rsidRDefault="001641F2" w:rsidP="001641F2">
      <w:r w:rsidRPr="001641F2">
        <w:t>    &lt;head&gt;</w:t>
      </w:r>
    </w:p>
    <w:p w14:paraId="771E7C76" w14:textId="77777777" w:rsidR="001641F2" w:rsidRPr="001641F2" w:rsidRDefault="001641F2" w:rsidP="001641F2">
      <w:r w:rsidRPr="001641F2">
        <w:t>        &lt;title&gt;Dispaly None&lt;/title&gt;</w:t>
      </w:r>
    </w:p>
    <w:p w14:paraId="6799AA6F" w14:textId="77777777" w:rsidR="001641F2" w:rsidRPr="001641F2" w:rsidRDefault="001641F2" w:rsidP="001641F2">
      <w:r w:rsidRPr="001641F2">
        <w:t>        &lt;style&gt;</w:t>
      </w:r>
    </w:p>
    <w:p w14:paraId="0D2C5000" w14:textId="77777777" w:rsidR="001641F2" w:rsidRPr="001641F2" w:rsidRDefault="001641F2" w:rsidP="001641F2">
      <w:r w:rsidRPr="001641F2">
        <w:t>            .hidden {</w:t>
      </w:r>
    </w:p>
    <w:p w14:paraId="7805C426" w14:textId="77777777" w:rsidR="001641F2" w:rsidRPr="001641F2" w:rsidRDefault="001641F2" w:rsidP="001641F2">
      <w:r w:rsidRPr="001641F2">
        <w:t>                display: none;</w:t>
      </w:r>
    </w:p>
    <w:p w14:paraId="1042CFD5" w14:textId="77777777" w:rsidR="001641F2" w:rsidRPr="001641F2" w:rsidRDefault="001641F2" w:rsidP="001641F2">
      <w:r w:rsidRPr="001641F2">
        <w:t>            }</w:t>
      </w:r>
    </w:p>
    <w:p w14:paraId="6E2BD2C0" w14:textId="77777777" w:rsidR="001641F2" w:rsidRPr="001641F2" w:rsidRDefault="001641F2" w:rsidP="001641F2">
      <w:r w:rsidRPr="001641F2">
        <w:t>        &lt;/style&gt;</w:t>
      </w:r>
    </w:p>
    <w:p w14:paraId="22410EAE" w14:textId="77777777" w:rsidR="001641F2" w:rsidRPr="001641F2" w:rsidRDefault="001641F2" w:rsidP="001641F2">
      <w:r w:rsidRPr="001641F2">
        <w:t>    &lt;/head&gt;</w:t>
      </w:r>
    </w:p>
    <w:p w14:paraId="34DCF7A9" w14:textId="77777777" w:rsidR="001641F2" w:rsidRPr="001641F2" w:rsidRDefault="001641F2" w:rsidP="001641F2">
      <w:r w:rsidRPr="001641F2">
        <w:t>    &lt;body&gt;</w:t>
      </w:r>
    </w:p>
    <w:p w14:paraId="1C15EF0E" w14:textId="77777777" w:rsidR="001641F2" w:rsidRPr="001641F2" w:rsidRDefault="001641F2" w:rsidP="001641F2">
      <w:r w:rsidRPr="001641F2">
        <w:t>        &lt;p&gt;This paragraph is visible.&lt;/p&gt;</w:t>
      </w:r>
    </w:p>
    <w:p w14:paraId="1080ABB4" w14:textId="77777777" w:rsidR="001641F2" w:rsidRPr="001641F2" w:rsidRDefault="001641F2" w:rsidP="001641F2">
      <w:r w:rsidRPr="001641F2">
        <w:t>        &lt;p class="hidden"&gt;This paragraph is hidden.&lt;/p&gt;</w:t>
      </w:r>
    </w:p>
    <w:p w14:paraId="3347D409" w14:textId="77777777" w:rsidR="001641F2" w:rsidRPr="001641F2" w:rsidRDefault="001641F2" w:rsidP="001641F2">
      <w:r w:rsidRPr="001641F2">
        <w:t>    &lt;/body&gt;</w:t>
      </w:r>
    </w:p>
    <w:p w14:paraId="659E2739" w14:textId="77777777" w:rsidR="001641F2" w:rsidRDefault="001641F2" w:rsidP="001641F2">
      <w:r w:rsidRPr="001641F2">
        <w:t>&lt;/html&gt;</w:t>
      </w:r>
    </w:p>
    <w:p w14:paraId="4DEF4F87" w14:textId="45FFD898" w:rsidR="009C1931" w:rsidRPr="001641F2" w:rsidRDefault="009C1931" w:rsidP="001641F2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A251670" w14:textId="2AE5E3BA" w:rsidR="00C272A5" w:rsidRDefault="001641F2">
      <w:r w:rsidRPr="001641F2">
        <w:rPr>
          <w:noProof/>
        </w:rPr>
        <w:drawing>
          <wp:inline distT="0" distB="0" distL="0" distR="0" wp14:anchorId="505E1ECE" wp14:editId="7D7CBD7A">
            <wp:extent cx="5731510" cy="995680"/>
            <wp:effectExtent l="0" t="0" r="2540" b="0"/>
            <wp:docPr id="8070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905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2A5">
        <w:br w:type="page"/>
      </w:r>
    </w:p>
    <w:p w14:paraId="5766687D" w14:textId="5D8BCB6C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84</w:t>
      </w:r>
    </w:p>
    <w:p w14:paraId="0EC36067" w14:textId="0BAEA6A5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the usage of the ‘display: </w:t>
      </w:r>
      <w:r w:rsidR="00A23099">
        <w:rPr>
          <w:b/>
          <w:bCs/>
          <w:sz w:val="28"/>
          <w:szCs w:val="28"/>
        </w:rPr>
        <w:t>flex</w:t>
      </w:r>
      <w:r>
        <w:rPr>
          <w:b/>
          <w:bCs/>
          <w:sz w:val="28"/>
          <w:szCs w:val="28"/>
        </w:rPr>
        <w:t>’  in CSS.</w:t>
      </w:r>
    </w:p>
    <w:p w14:paraId="7855F7F3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F64E229" w14:textId="77777777" w:rsidR="00510D9F" w:rsidRPr="00510D9F" w:rsidRDefault="00510D9F" w:rsidP="00510D9F">
      <w:r w:rsidRPr="00510D9F">
        <w:t>&lt;!DOCTYPE html&gt;</w:t>
      </w:r>
    </w:p>
    <w:p w14:paraId="0C452660" w14:textId="77777777" w:rsidR="00510D9F" w:rsidRPr="00510D9F" w:rsidRDefault="00510D9F" w:rsidP="00510D9F">
      <w:r w:rsidRPr="00510D9F">
        <w:t>&lt;html&gt;</w:t>
      </w:r>
    </w:p>
    <w:p w14:paraId="53DDDE81" w14:textId="77777777" w:rsidR="00510D9F" w:rsidRPr="00510D9F" w:rsidRDefault="00510D9F" w:rsidP="00510D9F">
      <w:r w:rsidRPr="00510D9F">
        <w:t>    &lt;head&gt;</w:t>
      </w:r>
    </w:p>
    <w:p w14:paraId="01ADEC75" w14:textId="77777777" w:rsidR="00510D9F" w:rsidRPr="00510D9F" w:rsidRDefault="00510D9F" w:rsidP="00510D9F">
      <w:r w:rsidRPr="00510D9F">
        <w:t>        &lt;title&gt;Flex Example&lt;/title&gt;</w:t>
      </w:r>
    </w:p>
    <w:p w14:paraId="08550612" w14:textId="77777777" w:rsidR="00510D9F" w:rsidRPr="00510D9F" w:rsidRDefault="00510D9F" w:rsidP="00510D9F">
      <w:r w:rsidRPr="00510D9F">
        <w:t>        &lt;style&gt;</w:t>
      </w:r>
    </w:p>
    <w:p w14:paraId="40D6918B" w14:textId="77777777" w:rsidR="00510D9F" w:rsidRPr="00510D9F" w:rsidRDefault="00510D9F" w:rsidP="00510D9F">
      <w:r w:rsidRPr="00510D9F">
        <w:t>            .flex-container {</w:t>
      </w:r>
    </w:p>
    <w:p w14:paraId="029A6A64" w14:textId="77777777" w:rsidR="00510D9F" w:rsidRPr="00510D9F" w:rsidRDefault="00510D9F" w:rsidP="00510D9F">
      <w:r w:rsidRPr="00510D9F">
        <w:t>                display: flex;</w:t>
      </w:r>
    </w:p>
    <w:p w14:paraId="78F02DE8" w14:textId="77777777" w:rsidR="00510D9F" w:rsidRPr="00510D9F" w:rsidRDefault="00510D9F" w:rsidP="00510D9F">
      <w:r w:rsidRPr="00510D9F">
        <w:t>                background-color: lightgray;</w:t>
      </w:r>
    </w:p>
    <w:p w14:paraId="311E043C" w14:textId="77777777" w:rsidR="00510D9F" w:rsidRPr="00510D9F" w:rsidRDefault="00510D9F" w:rsidP="00510D9F">
      <w:r w:rsidRPr="00510D9F">
        <w:t>                padding: 10px;</w:t>
      </w:r>
    </w:p>
    <w:p w14:paraId="67955261" w14:textId="77777777" w:rsidR="00510D9F" w:rsidRPr="00510D9F" w:rsidRDefault="00510D9F" w:rsidP="00510D9F">
      <w:r w:rsidRPr="00510D9F">
        <w:t>            }</w:t>
      </w:r>
    </w:p>
    <w:p w14:paraId="6686323F" w14:textId="77777777" w:rsidR="00510D9F" w:rsidRPr="00510D9F" w:rsidRDefault="00510D9F" w:rsidP="00510D9F">
      <w:r w:rsidRPr="00510D9F">
        <w:t>            .flex-container div {</w:t>
      </w:r>
    </w:p>
    <w:p w14:paraId="45428104" w14:textId="77777777" w:rsidR="00510D9F" w:rsidRPr="00510D9F" w:rsidRDefault="00510D9F" w:rsidP="00510D9F">
      <w:r w:rsidRPr="00510D9F">
        <w:t>                background-color: skyblue;</w:t>
      </w:r>
    </w:p>
    <w:p w14:paraId="235C4009" w14:textId="77777777" w:rsidR="00510D9F" w:rsidRPr="00510D9F" w:rsidRDefault="00510D9F" w:rsidP="00510D9F">
      <w:r w:rsidRPr="00510D9F">
        <w:t>                margin: 10px;</w:t>
      </w:r>
    </w:p>
    <w:p w14:paraId="25115AFC" w14:textId="77777777" w:rsidR="00510D9F" w:rsidRPr="00510D9F" w:rsidRDefault="00510D9F" w:rsidP="00510D9F">
      <w:r w:rsidRPr="00510D9F">
        <w:t>                padding: 20px;</w:t>
      </w:r>
    </w:p>
    <w:p w14:paraId="25DC347D" w14:textId="77777777" w:rsidR="00510D9F" w:rsidRPr="00510D9F" w:rsidRDefault="00510D9F" w:rsidP="00510D9F">
      <w:r w:rsidRPr="00510D9F">
        <w:t>                font-size: 18px;</w:t>
      </w:r>
    </w:p>
    <w:p w14:paraId="0BD66911" w14:textId="77777777" w:rsidR="00510D9F" w:rsidRPr="00510D9F" w:rsidRDefault="00510D9F" w:rsidP="00510D9F">
      <w:r w:rsidRPr="00510D9F">
        <w:t>            }</w:t>
      </w:r>
    </w:p>
    <w:p w14:paraId="3B8979DB" w14:textId="77777777" w:rsidR="00510D9F" w:rsidRPr="00510D9F" w:rsidRDefault="00510D9F" w:rsidP="00510D9F">
      <w:r w:rsidRPr="00510D9F">
        <w:t>        &lt;/style&gt;</w:t>
      </w:r>
    </w:p>
    <w:p w14:paraId="2414A7BE" w14:textId="77777777" w:rsidR="00510D9F" w:rsidRPr="00510D9F" w:rsidRDefault="00510D9F" w:rsidP="00510D9F">
      <w:r w:rsidRPr="00510D9F">
        <w:t>    &lt;/head&gt;</w:t>
      </w:r>
    </w:p>
    <w:p w14:paraId="4773EE0D" w14:textId="77777777" w:rsidR="00510D9F" w:rsidRPr="00510D9F" w:rsidRDefault="00510D9F" w:rsidP="00510D9F">
      <w:r w:rsidRPr="00510D9F">
        <w:t>    &lt;body&gt;</w:t>
      </w:r>
    </w:p>
    <w:p w14:paraId="4580543F" w14:textId="77777777" w:rsidR="00510D9F" w:rsidRPr="00510D9F" w:rsidRDefault="00510D9F" w:rsidP="00510D9F">
      <w:r w:rsidRPr="00510D9F">
        <w:t>        &lt;div class="flex-container"&gt;</w:t>
      </w:r>
    </w:p>
    <w:p w14:paraId="672CC176" w14:textId="77777777" w:rsidR="00510D9F" w:rsidRPr="00510D9F" w:rsidRDefault="00510D9F" w:rsidP="00510D9F">
      <w:r w:rsidRPr="00510D9F">
        <w:t xml:space="preserve">            &lt;div&gt;BOx 1 &lt;/div&gt;   </w:t>
      </w:r>
    </w:p>
    <w:p w14:paraId="3B06BE22" w14:textId="77777777" w:rsidR="00510D9F" w:rsidRPr="00510D9F" w:rsidRDefault="00510D9F" w:rsidP="00510D9F">
      <w:r w:rsidRPr="00510D9F">
        <w:t>          &lt;div&gt;BOx 2 &lt;/div&gt;</w:t>
      </w:r>
    </w:p>
    <w:p w14:paraId="0CB8F845" w14:textId="77777777" w:rsidR="00510D9F" w:rsidRPr="00510D9F" w:rsidRDefault="00510D9F" w:rsidP="00510D9F">
      <w:r w:rsidRPr="00510D9F">
        <w:t>               &lt;div&gt;BOx 3 &lt;/div&gt;</w:t>
      </w:r>
    </w:p>
    <w:p w14:paraId="2F192158" w14:textId="77777777" w:rsidR="00510D9F" w:rsidRPr="00510D9F" w:rsidRDefault="00510D9F" w:rsidP="00510D9F">
      <w:r w:rsidRPr="00510D9F">
        <w:t>        &lt;/div&gt;</w:t>
      </w:r>
    </w:p>
    <w:p w14:paraId="7221023C" w14:textId="77777777" w:rsidR="00510D9F" w:rsidRPr="00510D9F" w:rsidRDefault="00510D9F" w:rsidP="00510D9F">
      <w:r w:rsidRPr="00510D9F">
        <w:t>    &lt;/body&gt;</w:t>
      </w:r>
    </w:p>
    <w:p w14:paraId="775FACC2" w14:textId="77777777" w:rsidR="00510D9F" w:rsidRPr="00510D9F" w:rsidRDefault="00510D9F" w:rsidP="00510D9F">
      <w:r w:rsidRPr="00510D9F">
        <w:t>&lt;/html&gt;</w:t>
      </w:r>
    </w:p>
    <w:p w14:paraId="5E3850E1" w14:textId="77777777" w:rsidR="00E04305" w:rsidRDefault="00E04305" w:rsidP="00E04305">
      <w:pPr>
        <w:rPr>
          <w:b/>
          <w:bCs/>
          <w:sz w:val="28"/>
          <w:szCs w:val="28"/>
          <w:u w:val="single"/>
        </w:rPr>
      </w:pPr>
    </w:p>
    <w:p w14:paraId="72D4611F" w14:textId="589EC6AA" w:rsidR="00E04305" w:rsidRPr="009C1931" w:rsidRDefault="00E04305" w:rsidP="00E0430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436BD0E1" w14:textId="1A3912D2" w:rsidR="00681F27" w:rsidRDefault="00510D9F" w:rsidP="00510D9F">
      <w:r w:rsidRPr="00510D9F">
        <w:rPr>
          <w:noProof/>
        </w:rPr>
        <w:drawing>
          <wp:inline distT="0" distB="0" distL="0" distR="0" wp14:anchorId="490C4F82" wp14:editId="1B53B7BF">
            <wp:extent cx="5731510" cy="1089025"/>
            <wp:effectExtent l="0" t="0" r="2540" b="0"/>
            <wp:docPr id="108715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77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B19E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483588D5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519BB145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7944EC54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6A4E0E67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343EF134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4FA335BB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E0C3372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06BDB193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0255E7D0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7AB2C96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788BC0A2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1EE1DCD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6DAA0649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71D625C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58D019A5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48F4363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705E811C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383FF559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0561A48E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D1C6DD9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701E61A3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5A775B53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5162FBF" w14:textId="49E052A6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85</w:t>
      </w:r>
    </w:p>
    <w:p w14:paraId="0F327FA4" w14:textId="318A5A63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>flex-direction</w:t>
      </w:r>
      <w:r>
        <w:rPr>
          <w:b/>
          <w:bCs/>
          <w:sz w:val="28"/>
          <w:szCs w:val="28"/>
        </w:rPr>
        <w:t>’ in CSS.</w:t>
      </w:r>
    </w:p>
    <w:p w14:paraId="1F577479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AC6B8C7" w14:textId="77610249" w:rsidR="00510D9F" w:rsidRPr="00510D9F" w:rsidRDefault="00510D9F" w:rsidP="00510D9F">
      <w:r w:rsidRPr="00510D9F">
        <w:t>&lt;!DOCTYPE html&gt;</w:t>
      </w:r>
    </w:p>
    <w:p w14:paraId="44AB785E" w14:textId="77777777" w:rsidR="00510D9F" w:rsidRPr="00510D9F" w:rsidRDefault="00510D9F" w:rsidP="00510D9F">
      <w:r w:rsidRPr="00510D9F">
        <w:t>&lt;html&gt;</w:t>
      </w:r>
    </w:p>
    <w:p w14:paraId="01359255" w14:textId="77777777" w:rsidR="00510D9F" w:rsidRPr="00510D9F" w:rsidRDefault="00510D9F" w:rsidP="00510D9F">
      <w:r w:rsidRPr="00510D9F">
        <w:t>    &lt;head&gt;</w:t>
      </w:r>
    </w:p>
    <w:p w14:paraId="7F3B74BB" w14:textId="77777777" w:rsidR="00510D9F" w:rsidRPr="00510D9F" w:rsidRDefault="00510D9F" w:rsidP="00510D9F">
      <w:r w:rsidRPr="00510D9F">
        <w:t>        &lt;title&gt;Flex Direction&lt;/title&gt;</w:t>
      </w:r>
    </w:p>
    <w:p w14:paraId="26FA306F" w14:textId="77777777" w:rsidR="00510D9F" w:rsidRPr="00510D9F" w:rsidRDefault="00510D9F" w:rsidP="00510D9F">
      <w:r w:rsidRPr="00510D9F">
        <w:t>        &lt;style&gt;</w:t>
      </w:r>
    </w:p>
    <w:p w14:paraId="6720D323" w14:textId="77777777" w:rsidR="00510D9F" w:rsidRPr="00510D9F" w:rsidRDefault="00510D9F" w:rsidP="00510D9F">
      <w:r w:rsidRPr="00510D9F">
        <w:t>            .flex-container {</w:t>
      </w:r>
    </w:p>
    <w:p w14:paraId="7150C41F" w14:textId="77777777" w:rsidR="00510D9F" w:rsidRPr="00510D9F" w:rsidRDefault="00510D9F" w:rsidP="00510D9F">
      <w:r w:rsidRPr="00510D9F">
        <w:t>                display: flex;</w:t>
      </w:r>
    </w:p>
    <w:p w14:paraId="4280D45E" w14:textId="77777777" w:rsidR="00510D9F" w:rsidRPr="00510D9F" w:rsidRDefault="00510D9F" w:rsidP="00510D9F">
      <w:r w:rsidRPr="00510D9F">
        <w:t>                flex-direction: column;</w:t>
      </w:r>
    </w:p>
    <w:p w14:paraId="636004C5" w14:textId="77777777" w:rsidR="00510D9F" w:rsidRPr="00510D9F" w:rsidRDefault="00510D9F" w:rsidP="00510D9F">
      <w:r w:rsidRPr="00510D9F">
        <w:t>                background-color: lightgray;</w:t>
      </w:r>
    </w:p>
    <w:p w14:paraId="75A3E59C" w14:textId="77777777" w:rsidR="00510D9F" w:rsidRPr="00510D9F" w:rsidRDefault="00510D9F" w:rsidP="00510D9F">
      <w:r w:rsidRPr="00510D9F">
        <w:t>                padding: 10px;</w:t>
      </w:r>
    </w:p>
    <w:p w14:paraId="2BAC8F07" w14:textId="77777777" w:rsidR="00510D9F" w:rsidRPr="00510D9F" w:rsidRDefault="00510D9F" w:rsidP="00510D9F">
      <w:r w:rsidRPr="00510D9F">
        <w:t>            }</w:t>
      </w:r>
    </w:p>
    <w:p w14:paraId="15F7D50A" w14:textId="77777777" w:rsidR="00510D9F" w:rsidRPr="00510D9F" w:rsidRDefault="00510D9F" w:rsidP="00510D9F">
      <w:r w:rsidRPr="00510D9F">
        <w:t>            .flex-container div {</w:t>
      </w:r>
    </w:p>
    <w:p w14:paraId="5FB49DC6" w14:textId="77777777" w:rsidR="00510D9F" w:rsidRPr="00510D9F" w:rsidRDefault="00510D9F" w:rsidP="00510D9F">
      <w:r w:rsidRPr="00510D9F">
        <w:t xml:space="preserve">            </w:t>
      </w:r>
    </w:p>
    <w:p w14:paraId="2F159729" w14:textId="77777777" w:rsidR="00510D9F" w:rsidRPr="00510D9F" w:rsidRDefault="00510D9F" w:rsidP="00510D9F">
      <w:r w:rsidRPr="00510D9F">
        <w:t>                background-color: lightcoral;</w:t>
      </w:r>
    </w:p>
    <w:p w14:paraId="6A54DEC0" w14:textId="77777777" w:rsidR="00510D9F" w:rsidRPr="00510D9F" w:rsidRDefault="00510D9F" w:rsidP="00510D9F">
      <w:r w:rsidRPr="00510D9F">
        <w:t>                margin: 10px;</w:t>
      </w:r>
    </w:p>
    <w:p w14:paraId="54F26A4E" w14:textId="77777777" w:rsidR="00510D9F" w:rsidRPr="00510D9F" w:rsidRDefault="00510D9F" w:rsidP="00510D9F">
      <w:r w:rsidRPr="00510D9F">
        <w:t>                padding: 15px;</w:t>
      </w:r>
    </w:p>
    <w:p w14:paraId="72E50428" w14:textId="77777777" w:rsidR="00510D9F" w:rsidRPr="00510D9F" w:rsidRDefault="00510D9F" w:rsidP="00510D9F">
      <w:r w:rsidRPr="00510D9F">
        <w:t>            }</w:t>
      </w:r>
    </w:p>
    <w:p w14:paraId="56DD59DB" w14:textId="77777777" w:rsidR="00510D9F" w:rsidRPr="00510D9F" w:rsidRDefault="00510D9F" w:rsidP="00510D9F"/>
    <w:p w14:paraId="04CD12FC" w14:textId="77777777" w:rsidR="00510D9F" w:rsidRPr="00510D9F" w:rsidRDefault="00510D9F" w:rsidP="00510D9F">
      <w:r w:rsidRPr="00510D9F">
        <w:t>        &lt;/style&gt;</w:t>
      </w:r>
    </w:p>
    <w:p w14:paraId="4A5DFAA7" w14:textId="77777777" w:rsidR="00510D9F" w:rsidRPr="00510D9F" w:rsidRDefault="00510D9F" w:rsidP="00510D9F">
      <w:r w:rsidRPr="00510D9F">
        <w:t>    &lt;/head&gt;</w:t>
      </w:r>
    </w:p>
    <w:p w14:paraId="1265BFD9" w14:textId="77777777" w:rsidR="00510D9F" w:rsidRPr="00510D9F" w:rsidRDefault="00510D9F" w:rsidP="00510D9F">
      <w:r w:rsidRPr="00510D9F">
        <w:t>    &lt;body&gt;</w:t>
      </w:r>
    </w:p>
    <w:p w14:paraId="647D9FE0" w14:textId="77777777" w:rsidR="00510D9F" w:rsidRPr="00510D9F" w:rsidRDefault="00510D9F" w:rsidP="00510D9F">
      <w:r w:rsidRPr="00510D9F">
        <w:t>       &lt;div class="flex-container" &gt;</w:t>
      </w:r>
    </w:p>
    <w:p w14:paraId="426B4F7B" w14:textId="77777777" w:rsidR="00510D9F" w:rsidRPr="00510D9F" w:rsidRDefault="00510D9F" w:rsidP="00510D9F">
      <w:r w:rsidRPr="00510D9F">
        <w:t>        &lt;div&gt;Item 1&lt;/div&gt;</w:t>
      </w:r>
    </w:p>
    <w:p w14:paraId="29D50C3C" w14:textId="77777777" w:rsidR="00510D9F" w:rsidRPr="00510D9F" w:rsidRDefault="00510D9F" w:rsidP="00510D9F">
      <w:r w:rsidRPr="00510D9F">
        <w:t>        &lt;div&gt;Item 2&lt;/div&gt;</w:t>
      </w:r>
    </w:p>
    <w:p w14:paraId="6D431882" w14:textId="77777777" w:rsidR="00510D9F" w:rsidRPr="00510D9F" w:rsidRDefault="00510D9F" w:rsidP="00510D9F">
      <w:r w:rsidRPr="00510D9F">
        <w:t>        &lt;div&gt;Item 3&lt;/div&gt;</w:t>
      </w:r>
    </w:p>
    <w:p w14:paraId="421034B4" w14:textId="77777777" w:rsidR="00510D9F" w:rsidRPr="00510D9F" w:rsidRDefault="00510D9F" w:rsidP="00510D9F">
      <w:r w:rsidRPr="00510D9F">
        <w:t>       &lt;/div&gt;</w:t>
      </w:r>
    </w:p>
    <w:p w14:paraId="02C2B270" w14:textId="77777777" w:rsidR="00510D9F" w:rsidRPr="00510D9F" w:rsidRDefault="00510D9F" w:rsidP="00510D9F">
      <w:r w:rsidRPr="00510D9F">
        <w:lastRenderedPageBreak/>
        <w:t>    &lt;/body&gt;</w:t>
      </w:r>
    </w:p>
    <w:p w14:paraId="02442C63" w14:textId="77777777" w:rsidR="00510D9F" w:rsidRDefault="00510D9F" w:rsidP="00510D9F">
      <w:r w:rsidRPr="00510D9F">
        <w:t>&lt;/html&gt;</w:t>
      </w:r>
    </w:p>
    <w:p w14:paraId="26B164B3" w14:textId="3F239DC0" w:rsidR="00E04305" w:rsidRPr="00510D9F" w:rsidRDefault="00E04305" w:rsidP="00510D9F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11C98AF" w14:textId="73CF14DD" w:rsidR="0078029F" w:rsidRDefault="00F72BC6" w:rsidP="00510D9F">
      <w:pPr>
        <w:rPr>
          <w:b/>
          <w:bCs/>
          <w:sz w:val="28"/>
          <w:szCs w:val="28"/>
        </w:rPr>
      </w:pPr>
      <w:r w:rsidRPr="00F72BC6">
        <w:rPr>
          <w:b/>
          <w:bCs/>
          <w:noProof/>
          <w:sz w:val="28"/>
          <w:szCs w:val="28"/>
        </w:rPr>
        <w:drawing>
          <wp:inline distT="0" distB="0" distL="0" distR="0" wp14:anchorId="6A6052E6" wp14:editId="026B6990">
            <wp:extent cx="5731510" cy="1715770"/>
            <wp:effectExtent l="0" t="0" r="2540" b="0"/>
            <wp:docPr id="2468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49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FF98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3A5B7135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27C8871F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077D3A7D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395D69CC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3FC77937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2FD14161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0A9F20B8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2538A341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7294D4EF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39BBF281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5F3B3655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060D88C7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008D62CB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4DA75D89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57F1BADE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1B71A898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0B9653DF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52E23242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532950BC" w14:textId="77777777" w:rsidR="0078029F" w:rsidRDefault="0078029F" w:rsidP="0078029F">
      <w:pPr>
        <w:jc w:val="center"/>
        <w:rPr>
          <w:b/>
          <w:bCs/>
          <w:sz w:val="28"/>
          <w:szCs w:val="28"/>
        </w:rPr>
      </w:pPr>
    </w:p>
    <w:p w14:paraId="2FF75CAA" w14:textId="2961F97F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86</w:t>
      </w:r>
    </w:p>
    <w:p w14:paraId="3FAAB39C" w14:textId="1EEB81AF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>flex-wrap</w:t>
      </w:r>
      <w:r>
        <w:rPr>
          <w:b/>
          <w:bCs/>
          <w:sz w:val="28"/>
          <w:szCs w:val="28"/>
        </w:rPr>
        <w:t>’ property in CSS.</w:t>
      </w:r>
    </w:p>
    <w:p w14:paraId="12B936F3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009D43E" w14:textId="77777777" w:rsidR="00F72BC6" w:rsidRPr="00F72BC6" w:rsidRDefault="00F72BC6" w:rsidP="00F72BC6">
      <w:r w:rsidRPr="00F72BC6">
        <w:t>&lt;!DOCTYPE html&gt;</w:t>
      </w:r>
    </w:p>
    <w:p w14:paraId="542019E7" w14:textId="77777777" w:rsidR="00F72BC6" w:rsidRPr="00F72BC6" w:rsidRDefault="00F72BC6" w:rsidP="00F72BC6">
      <w:r w:rsidRPr="00F72BC6">
        <w:t>&lt;html&gt;</w:t>
      </w:r>
    </w:p>
    <w:p w14:paraId="6E8E826A" w14:textId="77777777" w:rsidR="00F72BC6" w:rsidRPr="00F72BC6" w:rsidRDefault="00F72BC6" w:rsidP="00F72BC6">
      <w:r w:rsidRPr="00F72BC6">
        <w:t>    &lt;head&gt;</w:t>
      </w:r>
    </w:p>
    <w:p w14:paraId="6C2E11FE" w14:textId="77777777" w:rsidR="00F72BC6" w:rsidRPr="00F72BC6" w:rsidRDefault="00F72BC6" w:rsidP="00F72BC6">
      <w:r w:rsidRPr="00F72BC6">
        <w:t>        &lt;title&gt;Flex Wrap&lt;/title&gt;</w:t>
      </w:r>
    </w:p>
    <w:p w14:paraId="3E753648" w14:textId="77777777" w:rsidR="00F72BC6" w:rsidRPr="00F72BC6" w:rsidRDefault="00F72BC6" w:rsidP="00F72BC6">
      <w:r w:rsidRPr="00F72BC6">
        <w:t>        &lt;style&gt;</w:t>
      </w:r>
    </w:p>
    <w:p w14:paraId="31B04F7C" w14:textId="77777777" w:rsidR="00F72BC6" w:rsidRPr="00F72BC6" w:rsidRDefault="00F72BC6" w:rsidP="00F72BC6">
      <w:r w:rsidRPr="00F72BC6">
        <w:t>          .flex-container {</w:t>
      </w:r>
    </w:p>
    <w:p w14:paraId="53E60E07" w14:textId="77777777" w:rsidR="00F72BC6" w:rsidRPr="00F72BC6" w:rsidRDefault="00F72BC6" w:rsidP="00F72BC6">
      <w:r w:rsidRPr="00F72BC6">
        <w:t>            display: flex;</w:t>
      </w:r>
    </w:p>
    <w:p w14:paraId="3BB51569" w14:textId="77777777" w:rsidR="00F72BC6" w:rsidRPr="00F72BC6" w:rsidRDefault="00F72BC6" w:rsidP="00F72BC6">
      <w:r w:rsidRPr="00F72BC6">
        <w:t>            flex-wrap: wrap;</w:t>
      </w:r>
    </w:p>
    <w:p w14:paraId="2D032214" w14:textId="77777777" w:rsidR="00F72BC6" w:rsidRPr="00F72BC6" w:rsidRDefault="00F72BC6" w:rsidP="00F72BC6">
      <w:r w:rsidRPr="00F72BC6">
        <w:t>            background-color: lightgray;</w:t>
      </w:r>
    </w:p>
    <w:p w14:paraId="6C3F374C" w14:textId="77777777" w:rsidR="00F72BC6" w:rsidRPr="00F72BC6" w:rsidRDefault="00F72BC6" w:rsidP="00F72BC6">
      <w:r w:rsidRPr="00F72BC6">
        <w:t>          }</w:t>
      </w:r>
    </w:p>
    <w:p w14:paraId="50395D3D" w14:textId="77777777" w:rsidR="00F72BC6" w:rsidRPr="00F72BC6" w:rsidRDefault="00F72BC6" w:rsidP="00F72BC6">
      <w:r w:rsidRPr="00F72BC6">
        <w:t>          .flex-container div{</w:t>
      </w:r>
    </w:p>
    <w:p w14:paraId="43BAC61A" w14:textId="77777777" w:rsidR="00F72BC6" w:rsidRPr="00F72BC6" w:rsidRDefault="00F72BC6" w:rsidP="00F72BC6">
      <w:r w:rsidRPr="00F72BC6">
        <w:t>            background-color: green;</w:t>
      </w:r>
    </w:p>
    <w:p w14:paraId="6F4E9E39" w14:textId="77777777" w:rsidR="00F72BC6" w:rsidRPr="00F72BC6" w:rsidRDefault="00F72BC6" w:rsidP="00F72BC6">
      <w:r w:rsidRPr="00F72BC6">
        <w:t>            width: 150px;</w:t>
      </w:r>
    </w:p>
    <w:p w14:paraId="3618D530" w14:textId="77777777" w:rsidR="00F72BC6" w:rsidRPr="00F72BC6" w:rsidRDefault="00F72BC6" w:rsidP="00F72BC6">
      <w:r w:rsidRPr="00F72BC6">
        <w:t>            margin: 10px;</w:t>
      </w:r>
    </w:p>
    <w:p w14:paraId="71B75C3D" w14:textId="77777777" w:rsidR="00F72BC6" w:rsidRPr="00F72BC6" w:rsidRDefault="00F72BC6" w:rsidP="00F72BC6">
      <w:r w:rsidRPr="00F72BC6">
        <w:t>            padding: 10px;</w:t>
      </w:r>
    </w:p>
    <w:p w14:paraId="225A8D25" w14:textId="77777777" w:rsidR="00F72BC6" w:rsidRPr="00F72BC6" w:rsidRDefault="00F72BC6" w:rsidP="00F72BC6">
      <w:r w:rsidRPr="00F72BC6">
        <w:t>            font-size: 18px;</w:t>
      </w:r>
    </w:p>
    <w:p w14:paraId="06E57706" w14:textId="77777777" w:rsidR="00F72BC6" w:rsidRPr="00F72BC6" w:rsidRDefault="00F72BC6" w:rsidP="00F72BC6">
      <w:r w:rsidRPr="00F72BC6">
        <w:t>          }</w:t>
      </w:r>
    </w:p>
    <w:p w14:paraId="2C13C599" w14:textId="77777777" w:rsidR="00F72BC6" w:rsidRPr="00F72BC6" w:rsidRDefault="00F72BC6" w:rsidP="00F72BC6">
      <w:r w:rsidRPr="00F72BC6">
        <w:t>        &lt;/style&gt;</w:t>
      </w:r>
    </w:p>
    <w:p w14:paraId="0D903CB3" w14:textId="77777777" w:rsidR="00F72BC6" w:rsidRPr="00F72BC6" w:rsidRDefault="00F72BC6" w:rsidP="00F72BC6">
      <w:r w:rsidRPr="00F72BC6">
        <w:t>    &lt;/head&gt;</w:t>
      </w:r>
    </w:p>
    <w:p w14:paraId="717568C1" w14:textId="77777777" w:rsidR="00F72BC6" w:rsidRPr="00F72BC6" w:rsidRDefault="00F72BC6" w:rsidP="00F72BC6">
      <w:r w:rsidRPr="00F72BC6">
        <w:t>    &lt;body&gt;</w:t>
      </w:r>
    </w:p>
    <w:p w14:paraId="4040AA20" w14:textId="77777777" w:rsidR="00F72BC6" w:rsidRPr="00F72BC6" w:rsidRDefault="00F72BC6" w:rsidP="00F72BC6">
      <w:r w:rsidRPr="00F72BC6">
        <w:t>        &lt;div class="flex-container"&gt;</w:t>
      </w:r>
    </w:p>
    <w:p w14:paraId="0BCB6AC4" w14:textId="77777777" w:rsidR="00F72BC6" w:rsidRPr="00F72BC6" w:rsidRDefault="00F72BC6" w:rsidP="00F72BC6">
      <w:r w:rsidRPr="00F72BC6">
        <w:t>            &lt;div&gt;Item A&lt;/div&gt;</w:t>
      </w:r>
    </w:p>
    <w:p w14:paraId="15CB8C37" w14:textId="77777777" w:rsidR="00F72BC6" w:rsidRPr="00F72BC6" w:rsidRDefault="00F72BC6" w:rsidP="00F72BC6">
      <w:r w:rsidRPr="00F72BC6">
        <w:t>            &lt;div&gt;Item B&lt;/div&gt;</w:t>
      </w:r>
    </w:p>
    <w:p w14:paraId="3CCED77F" w14:textId="77777777" w:rsidR="00F72BC6" w:rsidRPr="00F72BC6" w:rsidRDefault="00F72BC6" w:rsidP="00F72BC6">
      <w:r w:rsidRPr="00F72BC6">
        <w:t>             &lt;div&gt;Item C&lt;/div&gt;</w:t>
      </w:r>
    </w:p>
    <w:p w14:paraId="662E01D8" w14:textId="77777777" w:rsidR="00F72BC6" w:rsidRPr="00F72BC6" w:rsidRDefault="00F72BC6" w:rsidP="00F72BC6">
      <w:r w:rsidRPr="00F72BC6">
        <w:t>             &lt;div&gt;Item D&lt;/div&gt;</w:t>
      </w:r>
    </w:p>
    <w:p w14:paraId="0E09AC17" w14:textId="77777777" w:rsidR="00F72BC6" w:rsidRPr="00F72BC6" w:rsidRDefault="00F72BC6" w:rsidP="00F72BC6">
      <w:r w:rsidRPr="00F72BC6">
        <w:lastRenderedPageBreak/>
        <w:t>        &lt;/div&gt;</w:t>
      </w:r>
    </w:p>
    <w:p w14:paraId="241BA20F" w14:textId="77777777" w:rsidR="00F72BC6" w:rsidRPr="00F72BC6" w:rsidRDefault="00F72BC6" w:rsidP="00F72BC6">
      <w:r w:rsidRPr="00F72BC6">
        <w:t>    &lt;/body&gt;</w:t>
      </w:r>
    </w:p>
    <w:p w14:paraId="7D50760D" w14:textId="77777777" w:rsidR="00E04305" w:rsidRDefault="00F72BC6" w:rsidP="00E04305">
      <w:pPr>
        <w:rPr>
          <w:b/>
          <w:bCs/>
          <w:sz w:val="28"/>
          <w:szCs w:val="28"/>
          <w:u w:val="single"/>
        </w:rPr>
      </w:pPr>
      <w:r w:rsidRPr="00F72BC6">
        <w:t>&lt;/html&gt;</w:t>
      </w:r>
      <w:r w:rsidR="00E04305" w:rsidRPr="00E04305">
        <w:rPr>
          <w:b/>
          <w:bCs/>
          <w:sz w:val="28"/>
          <w:szCs w:val="28"/>
          <w:u w:val="single"/>
        </w:rPr>
        <w:t xml:space="preserve"> </w:t>
      </w:r>
    </w:p>
    <w:p w14:paraId="5324D9A9" w14:textId="12CDD559" w:rsidR="00F72BC6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A567185" w14:textId="3BA75F68" w:rsidR="003C7AC0" w:rsidRDefault="00F72BC6">
      <w:r w:rsidRPr="00F72BC6">
        <w:rPr>
          <w:noProof/>
        </w:rPr>
        <w:drawing>
          <wp:inline distT="0" distB="0" distL="0" distR="0" wp14:anchorId="1F03F4B8" wp14:editId="1AB8117A">
            <wp:extent cx="5731510" cy="867410"/>
            <wp:effectExtent l="0" t="0" r="2540" b="8890"/>
            <wp:docPr id="196814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465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C221" w14:textId="77777777" w:rsidR="003C7AC0" w:rsidRDefault="003C7AC0">
      <w:r>
        <w:br w:type="page"/>
      </w:r>
    </w:p>
    <w:p w14:paraId="667DC27F" w14:textId="4ED9A053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87</w:t>
      </w:r>
    </w:p>
    <w:p w14:paraId="019B6126" w14:textId="04101BE9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>flex-flow</w:t>
      </w:r>
      <w:r>
        <w:rPr>
          <w:b/>
          <w:bCs/>
          <w:sz w:val="28"/>
          <w:szCs w:val="28"/>
        </w:rPr>
        <w:t>’ in CSS.</w:t>
      </w:r>
    </w:p>
    <w:p w14:paraId="40EAAE92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57469D9" w14:textId="77777777" w:rsidR="00F72BC6" w:rsidRPr="00F72BC6" w:rsidRDefault="00F72BC6" w:rsidP="00F72BC6">
      <w:r w:rsidRPr="00F72BC6">
        <w:t>&lt;!DOCTYPE html&gt;</w:t>
      </w:r>
    </w:p>
    <w:p w14:paraId="1E0D96B5" w14:textId="77777777" w:rsidR="00F72BC6" w:rsidRPr="00F72BC6" w:rsidRDefault="00F72BC6" w:rsidP="00F72BC6">
      <w:r w:rsidRPr="00F72BC6">
        <w:t>&lt;html&gt;</w:t>
      </w:r>
    </w:p>
    <w:p w14:paraId="0A5B4E50" w14:textId="77777777" w:rsidR="00F72BC6" w:rsidRPr="00F72BC6" w:rsidRDefault="00F72BC6" w:rsidP="00F72BC6">
      <w:r w:rsidRPr="00F72BC6">
        <w:t>    &lt;head&gt;</w:t>
      </w:r>
    </w:p>
    <w:p w14:paraId="6BD7FB26" w14:textId="77777777" w:rsidR="00F72BC6" w:rsidRPr="00F72BC6" w:rsidRDefault="00F72BC6" w:rsidP="00F72BC6">
      <w:r w:rsidRPr="00F72BC6">
        <w:t>        &lt;title&gt;</w:t>
      </w:r>
    </w:p>
    <w:p w14:paraId="57CAC176" w14:textId="77777777" w:rsidR="00F72BC6" w:rsidRPr="00F72BC6" w:rsidRDefault="00F72BC6" w:rsidP="00F72BC6">
      <w:r w:rsidRPr="00F72BC6">
        <w:t>            Flex Flow</w:t>
      </w:r>
    </w:p>
    <w:p w14:paraId="186CB1FF" w14:textId="77777777" w:rsidR="00F72BC6" w:rsidRPr="00F72BC6" w:rsidRDefault="00F72BC6" w:rsidP="00F72BC6">
      <w:r w:rsidRPr="00F72BC6">
        <w:t>        &lt;/title&gt;</w:t>
      </w:r>
    </w:p>
    <w:p w14:paraId="1CF54D38" w14:textId="77777777" w:rsidR="00F72BC6" w:rsidRPr="00F72BC6" w:rsidRDefault="00F72BC6" w:rsidP="00F72BC6">
      <w:r w:rsidRPr="00F72BC6">
        <w:t>        &lt;style&gt;</w:t>
      </w:r>
    </w:p>
    <w:p w14:paraId="09A01F0F" w14:textId="77777777" w:rsidR="00F72BC6" w:rsidRPr="00F72BC6" w:rsidRDefault="00F72BC6" w:rsidP="00F72BC6">
      <w:r w:rsidRPr="00F72BC6">
        <w:t>            .flex-container {</w:t>
      </w:r>
    </w:p>
    <w:p w14:paraId="5ED44163" w14:textId="77777777" w:rsidR="00F72BC6" w:rsidRPr="00F72BC6" w:rsidRDefault="00F72BC6" w:rsidP="00F72BC6">
      <w:r w:rsidRPr="00F72BC6">
        <w:t>                display: flex;</w:t>
      </w:r>
    </w:p>
    <w:p w14:paraId="0FDD62FC" w14:textId="77777777" w:rsidR="00F72BC6" w:rsidRPr="00F72BC6" w:rsidRDefault="00F72BC6" w:rsidP="00F72BC6">
      <w:r w:rsidRPr="00F72BC6">
        <w:t>                flex-flow: row wrap;</w:t>
      </w:r>
    </w:p>
    <w:p w14:paraId="3B2B263A" w14:textId="77777777" w:rsidR="00F72BC6" w:rsidRPr="00F72BC6" w:rsidRDefault="00F72BC6" w:rsidP="00F72BC6">
      <w:r w:rsidRPr="00F72BC6">
        <w:t>                background-color: lightgray;</w:t>
      </w:r>
    </w:p>
    <w:p w14:paraId="01666042" w14:textId="77777777" w:rsidR="00F72BC6" w:rsidRPr="00F72BC6" w:rsidRDefault="00F72BC6" w:rsidP="00F72BC6">
      <w:r w:rsidRPr="00F72BC6">
        <w:t>            }</w:t>
      </w:r>
    </w:p>
    <w:p w14:paraId="4F8767A4" w14:textId="77777777" w:rsidR="00F72BC6" w:rsidRPr="00F72BC6" w:rsidRDefault="00F72BC6" w:rsidP="00F72BC6">
      <w:r w:rsidRPr="00F72BC6">
        <w:t>            .flex-container div{</w:t>
      </w:r>
    </w:p>
    <w:p w14:paraId="189FEA1B" w14:textId="77777777" w:rsidR="00F72BC6" w:rsidRPr="00F72BC6" w:rsidRDefault="00F72BC6" w:rsidP="00F72BC6">
      <w:r w:rsidRPr="00F72BC6">
        <w:t>                background: orange;</w:t>
      </w:r>
    </w:p>
    <w:p w14:paraId="49E4BF7C" w14:textId="77777777" w:rsidR="00F72BC6" w:rsidRPr="00F72BC6" w:rsidRDefault="00F72BC6" w:rsidP="00F72BC6">
      <w:r w:rsidRPr="00F72BC6">
        <w:t>                width: 160px;</w:t>
      </w:r>
    </w:p>
    <w:p w14:paraId="6792E24B" w14:textId="77777777" w:rsidR="00F72BC6" w:rsidRPr="00F72BC6" w:rsidRDefault="00F72BC6" w:rsidP="00F72BC6">
      <w:r w:rsidRPr="00F72BC6">
        <w:t>                margin: 10px;</w:t>
      </w:r>
    </w:p>
    <w:p w14:paraId="090046D1" w14:textId="77777777" w:rsidR="00F72BC6" w:rsidRPr="00F72BC6" w:rsidRDefault="00F72BC6" w:rsidP="00F72BC6">
      <w:r w:rsidRPr="00F72BC6">
        <w:t>                padding: 10px;</w:t>
      </w:r>
    </w:p>
    <w:p w14:paraId="6AA98528" w14:textId="77777777" w:rsidR="00F72BC6" w:rsidRPr="00F72BC6" w:rsidRDefault="00F72BC6" w:rsidP="00F72BC6">
      <w:r w:rsidRPr="00F72BC6">
        <w:t>                font-size: 16px;</w:t>
      </w:r>
    </w:p>
    <w:p w14:paraId="04664972" w14:textId="77777777" w:rsidR="00F72BC6" w:rsidRPr="00F72BC6" w:rsidRDefault="00F72BC6" w:rsidP="00F72BC6">
      <w:r w:rsidRPr="00F72BC6">
        <w:t>            }</w:t>
      </w:r>
    </w:p>
    <w:p w14:paraId="631C3BD5" w14:textId="77777777" w:rsidR="00F72BC6" w:rsidRPr="00F72BC6" w:rsidRDefault="00F72BC6" w:rsidP="00F72BC6">
      <w:r w:rsidRPr="00F72BC6">
        <w:t>        &lt;/style&gt;</w:t>
      </w:r>
    </w:p>
    <w:p w14:paraId="4D3034AB" w14:textId="77777777" w:rsidR="00F72BC6" w:rsidRPr="00F72BC6" w:rsidRDefault="00F72BC6" w:rsidP="00F72BC6">
      <w:r w:rsidRPr="00F72BC6">
        <w:t>    &lt;/head&gt;</w:t>
      </w:r>
    </w:p>
    <w:p w14:paraId="4D61593D" w14:textId="77777777" w:rsidR="00F72BC6" w:rsidRPr="00F72BC6" w:rsidRDefault="00F72BC6" w:rsidP="00F72BC6">
      <w:r w:rsidRPr="00F72BC6">
        <w:t>    &lt;body&gt;</w:t>
      </w:r>
    </w:p>
    <w:p w14:paraId="2AA96030" w14:textId="77777777" w:rsidR="00F72BC6" w:rsidRPr="00F72BC6" w:rsidRDefault="00F72BC6" w:rsidP="00F72BC6">
      <w:r w:rsidRPr="00F72BC6">
        <w:t>        &lt;div class="flex-container"&gt;</w:t>
      </w:r>
    </w:p>
    <w:p w14:paraId="3EDBE1E9" w14:textId="77777777" w:rsidR="00F72BC6" w:rsidRPr="00F72BC6" w:rsidRDefault="00F72BC6" w:rsidP="00F72BC6">
      <w:r w:rsidRPr="00F72BC6">
        <w:t>            &lt;div&gt;Block 1&lt;/div&gt;</w:t>
      </w:r>
    </w:p>
    <w:p w14:paraId="147684A2" w14:textId="77777777" w:rsidR="00F72BC6" w:rsidRPr="00F72BC6" w:rsidRDefault="00F72BC6" w:rsidP="00F72BC6">
      <w:r w:rsidRPr="00F72BC6">
        <w:t>            &lt;div&gt;Block 2&lt;/div&gt;</w:t>
      </w:r>
    </w:p>
    <w:p w14:paraId="21CAFE4A" w14:textId="77777777" w:rsidR="00F72BC6" w:rsidRPr="00F72BC6" w:rsidRDefault="00F72BC6" w:rsidP="00F72BC6">
      <w:r w:rsidRPr="00F72BC6">
        <w:t>            &lt;div&gt;Block 3&lt;/div&gt;</w:t>
      </w:r>
    </w:p>
    <w:p w14:paraId="038A22A5" w14:textId="77777777" w:rsidR="00F72BC6" w:rsidRPr="00F72BC6" w:rsidRDefault="00F72BC6" w:rsidP="00F72BC6">
      <w:r w:rsidRPr="00F72BC6">
        <w:t>        &lt;/div&gt;</w:t>
      </w:r>
    </w:p>
    <w:p w14:paraId="655FCB89" w14:textId="77777777" w:rsidR="00F72BC6" w:rsidRPr="00F72BC6" w:rsidRDefault="00F72BC6" w:rsidP="00F72BC6">
      <w:r w:rsidRPr="00F72BC6">
        <w:lastRenderedPageBreak/>
        <w:t>    &lt;/body&gt;</w:t>
      </w:r>
    </w:p>
    <w:p w14:paraId="27103E6F" w14:textId="6DE5C81F" w:rsidR="00E04305" w:rsidRDefault="00F72BC6" w:rsidP="00F72BC6">
      <w:r w:rsidRPr="00F72BC6">
        <w:t>&lt;/html&gt;</w:t>
      </w:r>
    </w:p>
    <w:p w14:paraId="4A631A39" w14:textId="7E0BE21D" w:rsidR="00E04305" w:rsidRPr="00E04305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D0B27D6" w14:textId="5C7E47F5" w:rsidR="003C7AC0" w:rsidRDefault="00E04305">
      <w:r w:rsidRPr="00F72BC6">
        <w:rPr>
          <w:noProof/>
        </w:rPr>
        <w:drawing>
          <wp:inline distT="0" distB="0" distL="0" distR="0" wp14:anchorId="0E768B00" wp14:editId="0BB8DB12">
            <wp:extent cx="5731510" cy="921385"/>
            <wp:effectExtent l="0" t="0" r="2540" b="0"/>
            <wp:docPr id="6745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26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37E0A0" w14:textId="3BF3390E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88</w:t>
      </w:r>
    </w:p>
    <w:p w14:paraId="28B100F1" w14:textId="181701BA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>justify-content’</w:t>
      </w:r>
      <w:r>
        <w:rPr>
          <w:b/>
          <w:bCs/>
          <w:sz w:val="28"/>
          <w:szCs w:val="28"/>
        </w:rPr>
        <w:t xml:space="preserve"> in CSS.</w:t>
      </w:r>
    </w:p>
    <w:p w14:paraId="297DD47A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07BADAE" w14:textId="77777777" w:rsidR="00F72BC6" w:rsidRPr="00F72BC6" w:rsidRDefault="00F72BC6" w:rsidP="00F72BC6">
      <w:r w:rsidRPr="00F72BC6">
        <w:t>&lt;!DOCTYPE html&gt;</w:t>
      </w:r>
    </w:p>
    <w:p w14:paraId="03C2D9E9" w14:textId="77777777" w:rsidR="00F72BC6" w:rsidRPr="00F72BC6" w:rsidRDefault="00F72BC6" w:rsidP="00F72BC6">
      <w:r w:rsidRPr="00F72BC6">
        <w:t>&lt;html&gt;</w:t>
      </w:r>
    </w:p>
    <w:p w14:paraId="652E701F" w14:textId="77777777" w:rsidR="00F72BC6" w:rsidRPr="00F72BC6" w:rsidRDefault="00F72BC6" w:rsidP="00F72BC6">
      <w:r w:rsidRPr="00F72BC6">
        <w:t>    &lt;head&gt;</w:t>
      </w:r>
    </w:p>
    <w:p w14:paraId="4190431B" w14:textId="77777777" w:rsidR="00F72BC6" w:rsidRPr="00F72BC6" w:rsidRDefault="00F72BC6" w:rsidP="00F72BC6">
      <w:r w:rsidRPr="00F72BC6">
        <w:t>        &lt;title&gt;Justify Contant&lt;/title&gt;</w:t>
      </w:r>
    </w:p>
    <w:p w14:paraId="566B4796" w14:textId="77777777" w:rsidR="00F72BC6" w:rsidRPr="00F72BC6" w:rsidRDefault="00F72BC6" w:rsidP="00F72BC6">
      <w:r w:rsidRPr="00F72BC6">
        <w:t>        &lt;style&gt;</w:t>
      </w:r>
    </w:p>
    <w:p w14:paraId="6CA62B18" w14:textId="77777777" w:rsidR="00F72BC6" w:rsidRPr="00F72BC6" w:rsidRDefault="00F72BC6" w:rsidP="00F72BC6">
      <w:r w:rsidRPr="00F72BC6">
        <w:t>         .flex-container {</w:t>
      </w:r>
    </w:p>
    <w:p w14:paraId="3DD01D3F" w14:textId="77777777" w:rsidR="00F72BC6" w:rsidRPr="00F72BC6" w:rsidRDefault="00F72BC6" w:rsidP="00F72BC6">
      <w:r w:rsidRPr="00F72BC6">
        <w:t>            display: flex;</w:t>
      </w:r>
    </w:p>
    <w:p w14:paraId="73FED885" w14:textId="77777777" w:rsidR="00F72BC6" w:rsidRPr="00F72BC6" w:rsidRDefault="00F72BC6" w:rsidP="00F72BC6">
      <w:r w:rsidRPr="00F72BC6">
        <w:t>            justify-content: space-between;</w:t>
      </w:r>
    </w:p>
    <w:p w14:paraId="12C54FF8" w14:textId="77777777" w:rsidR="00F72BC6" w:rsidRPr="00F72BC6" w:rsidRDefault="00F72BC6" w:rsidP="00F72BC6">
      <w:r w:rsidRPr="00F72BC6">
        <w:t>            background-color: lightgray;</w:t>
      </w:r>
    </w:p>
    <w:p w14:paraId="36999511" w14:textId="77777777" w:rsidR="00F72BC6" w:rsidRPr="00F72BC6" w:rsidRDefault="00F72BC6" w:rsidP="00F72BC6">
      <w:r w:rsidRPr="00F72BC6">
        <w:t>            padding: 10px;</w:t>
      </w:r>
    </w:p>
    <w:p w14:paraId="3CF87AF4" w14:textId="77777777" w:rsidR="00F72BC6" w:rsidRPr="00F72BC6" w:rsidRDefault="00F72BC6" w:rsidP="00F72BC6">
      <w:r w:rsidRPr="00F72BC6">
        <w:t>         }</w:t>
      </w:r>
    </w:p>
    <w:p w14:paraId="2391AAF3" w14:textId="77777777" w:rsidR="00F72BC6" w:rsidRPr="00F72BC6" w:rsidRDefault="00F72BC6" w:rsidP="00F72BC6">
      <w:r w:rsidRPr="00F72BC6">
        <w:t>         .flex-container div {</w:t>
      </w:r>
    </w:p>
    <w:p w14:paraId="2657EA9F" w14:textId="77777777" w:rsidR="00F72BC6" w:rsidRPr="00F72BC6" w:rsidRDefault="00F72BC6" w:rsidP="00F72BC6">
      <w:r w:rsidRPr="00F72BC6">
        <w:t>            background-color: skyblue;</w:t>
      </w:r>
    </w:p>
    <w:p w14:paraId="15D08E09" w14:textId="77777777" w:rsidR="00F72BC6" w:rsidRPr="00F72BC6" w:rsidRDefault="00F72BC6" w:rsidP="00F72BC6">
      <w:r w:rsidRPr="00F72BC6">
        <w:t>            padding: 20px;</w:t>
      </w:r>
    </w:p>
    <w:p w14:paraId="7CE5B28D" w14:textId="77777777" w:rsidR="00F72BC6" w:rsidRPr="00F72BC6" w:rsidRDefault="00F72BC6" w:rsidP="00F72BC6">
      <w:r w:rsidRPr="00F72BC6">
        <w:t>            font-size: 16px;</w:t>
      </w:r>
    </w:p>
    <w:p w14:paraId="12FFCFC6" w14:textId="77777777" w:rsidR="00F72BC6" w:rsidRPr="00F72BC6" w:rsidRDefault="00F72BC6" w:rsidP="00F72BC6">
      <w:r w:rsidRPr="00F72BC6">
        <w:t>         }</w:t>
      </w:r>
    </w:p>
    <w:p w14:paraId="7AD29ED7" w14:textId="77777777" w:rsidR="00F72BC6" w:rsidRPr="00F72BC6" w:rsidRDefault="00F72BC6" w:rsidP="00F72BC6">
      <w:r w:rsidRPr="00F72BC6">
        <w:t>        &lt;/style&gt;</w:t>
      </w:r>
    </w:p>
    <w:p w14:paraId="7D249BFB" w14:textId="77777777" w:rsidR="00F72BC6" w:rsidRPr="00F72BC6" w:rsidRDefault="00F72BC6" w:rsidP="00F72BC6">
      <w:r w:rsidRPr="00F72BC6">
        <w:t>    &lt;/head&gt;</w:t>
      </w:r>
    </w:p>
    <w:p w14:paraId="0080F262" w14:textId="77777777" w:rsidR="00F72BC6" w:rsidRPr="00F72BC6" w:rsidRDefault="00F72BC6" w:rsidP="00F72BC6">
      <w:r w:rsidRPr="00F72BC6">
        <w:t>    &lt;body&gt;</w:t>
      </w:r>
    </w:p>
    <w:p w14:paraId="6DDF595D" w14:textId="77777777" w:rsidR="00F72BC6" w:rsidRPr="00F72BC6" w:rsidRDefault="00F72BC6" w:rsidP="00F72BC6">
      <w:r w:rsidRPr="00F72BC6">
        <w:t>        &lt;div class="flex-container"&gt;</w:t>
      </w:r>
    </w:p>
    <w:p w14:paraId="2C7434BB" w14:textId="77777777" w:rsidR="00F72BC6" w:rsidRPr="00F72BC6" w:rsidRDefault="00F72BC6" w:rsidP="00F72BC6">
      <w:r w:rsidRPr="00F72BC6">
        <w:t>            &lt;div&gt;Left&lt;/div&gt;</w:t>
      </w:r>
    </w:p>
    <w:p w14:paraId="0117B730" w14:textId="77777777" w:rsidR="00F72BC6" w:rsidRPr="00F72BC6" w:rsidRDefault="00F72BC6" w:rsidP="00F72BC6">
      <w:r w:rsidRPr="00F72BC6">
        <w:t>            &lt;div&gt;Middle&lt;/div&gt;</w:t>
      </w:r>
    </w:p>
    <w:p w14:paraId="05DB6A55" w14:textId="77777777" w:rsidR="00F72BC6" w:rsidRPr="00F72BC6" w:rsidRDefault="00F72BC6" w:rsidP="00F72BC6">
      <w:r w:rsidRPr="00F72BC6">
        <w:t>            &lt;div&gt;Right&lt;/div&gt;</w:t>
      </w:r>
    </w:p>
    <w:p w14:paraId="4D8AF3B4" w14:textId="77777777" w:rsidR="00F72BC6" w:rsidRPr="00F72BC6" w:rsidRDefault="00F72BC6" w:rsidP="00F72BC6">
      <w:r w:rsidRPr="00F72BC6">
        <w:t>        &lt;/div&gt;</w:t>
      </w:r>
    </w:p>
    <w:p w14:paraId="66B427E6" w14:textId="77777777" w:rsidR="00F72BC6" w:rsidRPr="00F72BC6" w:rsidRDefault="00F72BC6" w:rsidP="00F72BC6">
      <w:r w:rsidRPr="00F72BC6">
        <w:t>    &lt;/body&gt;</w:t>
      </w:r>
    </w:p>
    <w:p w14:paraId="286B8589" w14:textId="77777777" w:rsidR="00F72BC6" w:rsidRDefault="00F72BC6" w:rsidP="00F72BC6">
      <w:r w:rsidRPr="00F72BC6">
        <w:t>&lt;/html&gt;</w:t>
      </w:r>
    </w:p>
    <w:p w14:paraId="68A1DDFA" w14:textId="77777777" w:rsidR="00E04305" w:rsidRDefault="00E04305" w:rsidP="00E04305">
      <w:pPr>
        <w:rPr>
          <w:b/>
          <w:bCs/>
          <w:sz w:val="28"/>
          <w:szCs w:val="28"/>
          <w:u w:val="single"/>
        </w:rPr>
      </w:pPr>
    </w:p>
    <w:p w14:paraId="2D133D21" w14:textId="24CDA892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366BCB09" w14:textId="2BA971A4" w:rsidR="003C7AC0" w:rsidRDefault="00F72BC6">
      <w:r w:rsidRPr="00F72BC6">
        <w:rPr>
          <w:noProof/>
        </w:rPr>
        <w:drawing>
          <wp:inline distT="0" distB="0" distL="0" distR="0" wp14:anchorId="1E796F68" wp14:editId="16BA72D2">
            <wp:extent cx="5731510" cy="1021715"/>
            <wp:effectExtent l="0" t="0" r="2540" b="6985"/>
            <wp:docPr id="85740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016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0E2" w14:textId="77777777" w:rsidR="003C7AC0" w:rsidRDefault="003C7AC0">
      <w:r>
        <w:br w:type="page"/>
      </w:r>
    </w:p>
    <w:p w14:paraId="5B4D0544" w14:textId="4F499BA3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89</w:t>
      </w:r>
    </w:p>
    <w:p w14:paraId="34CFDD57" w14:textId="5647E489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 xml:space="preserve">align-items’ </w:t>
      </w:r>
      <w:r>
        <w:rPr>
          <w:b/>
          <w:bCs/>
          <w:sz w:val="28"/>
          <w:szCs w:val="28"/>
        </w:rPr>
        <w:t>in CSS.</w:t>
      </w:r>
    </w:p>
    <w:p w14:paraId="256B3211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497BE8A" w14:textId="77777777" w:rsidR="00F72BC6" w:rsidRPr="00F72BC6" w:rsidRDefault="00F72BC6" w:rsidP="00F72BC6">
      <w:r w:rsidRPr="00F72BC6">
        <w:t>&lt;!DOCTYPE html&gt;</w:t>
      </w:r>
    </w:p>
    <w:p w14:paraId="0C757F37" w14:textId="77777777" w:rsidR="00F72BC6" w:rsidRPr="00F72BC6" w:rsidRDefault="00F72BC6" w:rsidP="00F72BC6">
      <w:r w:rsidRPr="00F72BC6">
        <w:t>&lt;html&gt;</w:t>
      </w:r>
    </w:p>
    <w:p w14:paraId="129E149C" w14:textId="77777777" w:rsidR="00F72BC6" w:rsidRPr="00F72BC6" w:rsidRDefault="00F72BC6" w:rsidP="00F72BC6">
      <w:r w:rsidRPr="00F72BC6">
        <w:t>    &lt;head&gt;</w:t>
      </w:r>
    </w:p>
    <w:p w14:paraId="55895DEB" w14:textId="77777777" w:rsidR="00F72BC6" w:rsidRPr="00F72BC6" w:rsidRDefault="00F72BC6" w:rsidP="00F72BC6">
      <w:r w:rsidRPr="00F72BC6">
        <w:t>        &lt;title&gt;Align Items&lt;/title&gt;</w:t>
      </w:r>
    </w:p>
    <w:p w14:paraId="11E4D186" w14:textId="77777777" w:rsidR="00F72BC6" w:rsidRPr="00F72BC6" w:rsidRDefault="00F72BC6" w:rsidP="00F72BC6">
      <w:r w:rsidRPr="00F72BC6">
        <w:t>        &lt;style&gt;</w:t>
      </w:r>
    </w:p>
    <w:p w14:paraId="1246AA4B" w14:textId="77777777" w:rsidR="00F72BC6" w:rsidRPr="00F72BC6" w:rsidRDefault="00F72BC6" w:rsidP="00F72BC6">
      <w:r w:rsidRPr="00F72BC6">
        <w:t>        .flex-container {</w:t>
      </w:r>
    </w:p>
    <w:p w14:paraId="3BFFC3F5" w14:textId="77777777" w:rsidR="00F72BC6" w:rsidRPr="00F72BC6" w:rsidRDefault="00F72BC6" w:rsidP="00F72BC6">
      <w:r w:rsidRPr="00F72BC6">
        <w:t>            display: flex;</w:t>
      </w:r>
    </w:p>
    <w:p w14:paraId="5E0D5722" w14:textId="77777777" w:rsidR="00F72BC6" w:rsidRPr="00F72BC6" w:rsidRDefault="00F72BC6" w:rsidP="00F72BC6">
      <w:r w:rsidRPr="00F72BC6">
        <w:t>            align-items: center;</w:t>
      </w:r>
    </w:p>
    <w:p w14:paraId="40D497FB" w14:textId="77777777" w:rsidR="00F72BC6" w:rsidRPr="00F72BC6" w:rsidRDefault="00F72BC6" w:rsidP="00F72BC6">
      <w:r w:rsidRPr="00F72BC6">
        <w:t>            height: 150px;</w:t>
      </w:r>
    </w:p>
    <w:p w14:paraId="36D74FDA" w14:textId="77777777" w:rsidR="00F72BC6" w:rsidRPr="00F72BC6" w:rsidRDefault="00F72BC6" w:rsidP="00F72BC6">
      <w:r w:rsidRPr="00F72BC6">
        <w:t>            background-color: lightgray;</w:t>
      </w:r>
    </w:p>
    <w:p w14:paraId="7D1F2599" w14:textId="77777777" w:rsidR="00F72BC6" w:rsidRPr="00F72BC6" w:rsidRDefault="00F72BC6" w:rsidP="00F72BC6">
      <w:r w:rsidRPr="00F72BC6">
        <w:t>        }</w:t>
      </w:r>
    </w:p>
    <w:p w14:paraId="2EF262C2" w14:textId="77777777" w:rsidR="00F72BC6" w:rsidRPr="00F72BC6" w:rsidRDefault="00F72BC6" w:rsidP="00F72BC6">
      <w:r w:rsidRPr="00F72BC6">
        <w:t>        .flex-container div {</w:t>
      </w:r>
    </w:p>
    <w:p w14:paraId="23C36FD7" w14:textId="77777777" w:rsidR="00F72BC6" w:rsidRPr="00F72BC6" w:rsidRDefault="00F72BC6" w:rsidP="00F72BC6">
      <w:r w:rsidRPr="00F72BC6">
        <w:t>            background-color: plum;</w:t>
      </w:r>
    </w:p>
    <w:p w14:paraId="1BA649E6" w14:textId="77777777" w:rsidR="00F72BC6" w:rsidRPr="00F72BC6" w:rsidRDefault="00F72BC6" w:rsidP="00F72BC6">
      <w:r w:rsidRPr="00F72BC6">
        <w:t>            padding: 20px;</w:t>
      </w:r>
    </w:p>
    <w:p w14:paraId="556DB846" w14:textId="77777777" w:rsidR="00F72BC6" w:rsidRPr="00F72BC6" w:rsidRDefault="00F72BC6" w:rsidP="00F72BC6">
      <w:r w:rsidRPr="00F72BC6">
        <w:t>            font-size: 18px;</w:t>
      </w:r>
    </w:p>
    <w:p w14:paraId="6D43265A" w14:textId="77777777" w:rsidR="00F72BC6" w:rsidRPr="00F72BC6" w:rsidRDefault="00F72BC6" w:rsidP="00F72BC6">
      <w:r w:rsidRPr="00F72BC6">
        <w:t>        }</w:t>
      </w:r>
    </w:p>
    <w:p w14:paraId="44232B21" w14:textId="77777777" w:rsidR="00F72BC6" w:rsidRPr="00F72BC6" w:rsidRDefault="00F72BC6" w:rsidP="00F72BC6">
      <w:r w:rsidRPr="00F72BC6">
        <w:t>        &lt;/style&gt;</w:t>
      </w:r>
    </w:p>
    <w:p w14:paraId="143A6223" w14:textId="77777777" w:rsidR="00F72BC6" w:rsidRPr="00F72BC6" w:rsidRDefault="00F72BC6" w:rsidP="00F72BC6">
      <w:r w:rsidRPr="00F72BC6">
        <w:t>    &lt;/head&gt;</w:t>
      </w:r>
    </w:p>
    <w:p w14:paraId="1ED3A7B1" w14:textId="77777777" w:rsidR="00F72BC6" w:rsidRPr="00F72BC6" w:rsidRDefault="00F72BC6" w:rsidP="00F72BC6">
      <w:r w:rsidRPr="00F72BC6">
        <w:t>    &lt;body&gt;</w:t>
      </w:r>
    </w:p>
    <w:p w14:paraId="38D4F603" w14:textId="77777777" w:rsidR="00F72BC6" w:rsidRPr="00F72BC6" w:rsidRDefault="00F72BC6" w:rsidP="00F72BC6">
      <w:r w:rsidRPr="00F72BC6">
        <w:t>         &lt;div class="flex-container"&gt;</w:t>
      </w:r>
    </w:p>
    <w:p w14:paraId="5CEE9A38" w14:textId="77777777" w:rsidR="00F72BC6" w:rsidRPr="00F72BC6" w:rsidRDefault="00F72BC6" w:rsidP="00F72BC6">
      <w:r w:rsidRPr="00F72BC6">
        <w:t>            &lt;div&gt;Vertically&lt;/div&gt;</w:t>
      </w:r>
    </w:p>
    <w:p w14:paraId="489F3AF9" w14:textId="77777777" w:rsidR="00F72BC6" w:rsidRPr="00F72BC6" w:rsidRDefault="00F72BC6" w:rsidP="00F72BC6">
      <w:r w:rsidRPr="00F72BC6">
        <w:t>            &lt;div&gt;Centered&lt;/div&gt;</w:t>
      </w:r>
    </w:p>
    <w:p w14:paraId="1FA63A20" w14:textId="77777777" w:rsidR="00F72BC6" w:rsidRPr="00F72BC6" w:rsidRDefault="00F72BC6" w:rsidP="00F72BC6">
      <w:r w:rsidRPr="00F72BC6">
        <w:t>         &lt;/div&gt;</w:t>
      </w:r>
    </w:p>
    <w:p w14:paraId="4710A508" w14:textId="77777777" w:rsidR="00F72BC6" w:rsidRPr="00F72BC6" w:rsidRDefault="00F72BC6" w:rsidP="00F72BC6">
      <w:r w:rsidRPr="00F72BC6">
        <w:t>    &lt;/body&gt;</w:t>
      </w:r>
    </w:p>
    <w:p w14:paraId="649801B7" w14:textId="77777777" w:rsidR="00F72BC6" w:rsidRDefault="00F72BC6" w:rsidP="00F72BC6">
      <w:r w:rsidRPr="00F72BC6">
        <w:t>&lt;/html&gt;</w:t>
      </w:r>
    </w:p>
    <w:p w14:paraId="0FA090F5" w14:textId="77777777" w:rsidR="00E04305" w:rsidRDefault="00E04305" w:rsidP="00E04305">
      <w:pPr>
        <w:rPr>
          <w:b/>
          <w:bCs/>
          <w:sz w:val="28"/>
          <w:szCs w:val="28"/>
          <w:u w:val="single"/>
        </w:rPr>
      </w:pPr>
    </w:p>
    <w:p w14:paraId="13073D26" w14:textId="77777777" w:rsidR="00E04305" w:rsidRDefault="00E04305" w:rsidP="00E04305">
      <w:pPr>
        <w:rPr>
          <w:b/>
          <w:bCs/>
          <w:sz w:val="28"/>
          <w:szCs w:val="28"/>
          <w:u w:val="single"/>
        </w:rPr>
      </w:pPr>
    </w:p>
    <w:p w14:paraId="308747CF" w14:textId="17C19C85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7B38DD63" w14:textId="4C2CCE6F" w:rsidR="003C7AC0" w:rsidRDefault="00F72BC6">
      <w:r w:rsidRPr="00F72BC6">
        <w:rPr>
          <w:noProof/>
        </w:rPr>
        <w:drawing>
          <wp:inline distT="0" distB="0" distL="0" distR="0" wp14:anchorId="6DF85589" wp14:editId="2CDDF168">
            <wp:extent cx="5731510" cy="1442085"/>
            <wp:effectExtent l="0" t="0" r="2540" b="5715"/>
            <wp:docPr id="174092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267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C88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7709A9FD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37A1A025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0E37FC68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C30DFC2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5A3869C7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4201D8C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30899936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63E8E5EB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5FFD353F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E7CFE95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67CF9418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17A4447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24D6C23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49B9B50E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E902D11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49786DAE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B9264F2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B0596F1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22EC950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66DB6F79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26559278" w14:textId="77777777" w:rsidR="00681F27" w:rsidRDefault="00681F27" w:rsidP="00681F27">
      <w:pPr>
        <w:jc w:val="center"/>
        <w:rPr>
          <w:b/>
          <w:bCs/>
          <w:sz w:val="28"/>
          <w:szCs w:val="28"/>
        </w:rPr>
      </w:pPr>
    </w:p>
    <w:p w14:paraId="1C6C7964" w14:textId="11A1371A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90</w:t>
      </w:r>
    </w:p>
    <w:p w14:paraId="0879A22F" w14:textId="4BC85738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 xml:space="preserve">align-content’ </w:t>
      </w:r>
      <w:r>
        <w:rPr>
          <w:b/>
          <w:bCs/>
          <w:sz w:val="28"/>
          <w:szCs w:val="28"/>
        </w:rPr>
        <w:t>in CSS.</w:t>
      </w:r>
    </w:p>
    <w:p w14:paraId="3D4FA909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BA87120" w14:textId="77777777" w:rsidR="00F72BC6" w:rsidRPr="00F72BC6" w:rsidRDefault="00F72BC6" w:rsidP="00F72BC6">
      <w:r w:rsidRPr="00F72BC6">
        <w:t>&lt;!DOCTYPE html&gt;</w:t>
      </w:r>
    </w:p>
    <w:p w14:paraId="0808D037" w14:textId="77777777" w:rsidR="00F72BC6" w:rsidRPr="00F72BC6" w:rsidRDefault="00F72BC6" w:rsidP="00F72BC6">
      <w:r w:rsidRPr="00F72BC6">
        <w:t>&lt;html&gt;</w:t>
      </w:r>
    </w:p>
    <w:p w14:paraId="55287D8F" w14:textId="77777777" w:rsidR="00F72BC6" w:rsidRPr="00F72BC6" w:rsidRDefault="00F72BC6" w:rsidP="00F72BC6">
      <w:r w:rsidRPr="00F72BC6">
        <w:t>    &lt;head&gt;</w:t>
      </w:r>
    </w:p>
    <w:p w14:paraId="0D65BDE7" w14:textId="62533C01" w:rsidR="00F72BC6" w:rsidRPr="00F72BC6" w:rsidRDefault="00F72BC6" w:rsidP="00F72BC6">
      <w:r w:rsidRPr="00F72BC6">
        <w:t>        &lt;title&gt;A</w:t>
      </w:r>
      <w:r w:rsidR="00A23099">
        <w:t>li</w:t>
      </w:r>
      <w:r w:rsidRPr="00F72BC6">
        <w:t>gn Contant&lt;/title&gt;</w:t>
      </w:r>
    </w:p>
    <w:p w14:paraId="1333106D" w14:textId="77777777" w:rsidR="00F72BC6" w:rsidRPr="00F72BC6" w:rsidRDefault="00F72BC6" w:rsidP="00F72BC6">
      <w:r w:rsidRPr="00F72BC6">
        <w:t>        &lt;style&gt;</w:t>
      </w:r>
    </w:p>
    <w:p w14:paraId="2909E058" w14:textId="77777777" w:rsidR="00F72BC6" w:rsidRPr="00F72BC6" w:rsidRDefault="00F72BC6" w:rsidP="00F72BC6">
      <w:r w:rsidRPr="00F72BC6">
        <w:t>         .flex-container {</w:t>
      </w:r>
    </w:p>
    <w:p w14:paraId="7AF05307" w14:textId="77777777" w:rsidR="00F72BC6" w:rsidRPr="00F72BC6" w:rsidRDefault="00F72BC6" w:rsidP="00F72BC6">
      <w:r w:rsidRPr="00F72BC6">
        <w:t>            display: flex;</w:t>
      </w:r>
    </w:p>
    <w:p w14:paraId="70AE232F" w14:textId="77777777" w:rsidR="00F72BC6" w:rsidRPr="00F72BC6" w:rsidRDefault="00F72BC6" w:rsidP="00F72BC6">
      <w:r w:rsidRPr="00F72BC6">
        <w:t>            flex-wrap: wrap;</w:t>
      </w:r>
    </w:p>
    <w:p w14:paraId="6388B4CA" w14:textId="77777777" w:rsidR="00F72BC6" w:rsidRPr="00F72BC6" w:rsidRDefault="00F72BC6" w:rsidP="00F72BC6">
      <w:r w:rsidRPr="00F72BC6">
        <w:t>            align-content: center;</w:t>
      </w:r>
    </w:p>
    <w:p w14:paraId="0E8C86D2" w14:textId="77777777" w:rsidR="00F72BC6" w:rsidRPr="00F72BC6" w:rsidRDefault="00F72BC6" w:rsidP="00F72BC6">
      <w:r w:rsidRPr="00F72BC6">
        <w:t>            height: 300px;</w:t>
      </w:r>
    </w:p>
    <w:p w14:paraId="401CED2C" w14:textId="77777777" w:rsidR="00F72BC6" w:rsidRPr="00F72BC6" w:rsidRDefault="00F72BC6" w:rsidP="00F72BC6">
      <w:r w:rsidRPr="00F72BC6">
        <w:t>            background-color: lightgray;</w:t>
      </w:r>
    </w:p>
    <w:p w14:paraId="30C38461" w14:textId="77777777" w:rsidR="00F72BC6" w:rsidRPr="00F72BC6" w:rsidRDefault="00F72BC6" w:rsidP="00F72BC6">
      <w:r w:rsidRPr="00F72BC6">
        <w:t>         }</w:t>
      </w:r>
    </w:p>
    <w:p w14:paraId="57BA5D72" w14:textId="77777777" w:rsidR="00F72BC6" w:rsidRPr="00F72BC6" w:rsidRDefault="00F72BC6" w:rsidP="00F72BC6">
      <w:r w:rsidRPr="00F72BC6">
        <w:t>         .flex-container div {</w:t>
      </w:r>
    </w:p>
    <w:p w14:paraId="239FC0F2" w14:textId="77777777" w:rsidR="00F72BC6" w:rsidRPr="00F72BC6" w:rsidRDefault="00F72BC6" w:rsidP="00F72BC6">
      <w:r w:rsidRPr="00F72BC6">
        <w:t>            background-color: lightpink;</w:t>
      </w:r>
    </w:p>
    <w:p w14:paraId="42B9D849" w14:textId="77777777" w:rsidR="00F72BC6" w:rsidRPr="00F72BC6" w:rsidRDefault="00F72BC6" w:rsidP="00F72BC6">
      <w:r w:rsidRPr="00F72BC6">
        <w:t>            width: 120px;</w:t>
      </w:r>
    </w:p>
    <w:p w14:paraId="6EAB3039" w14:textId="77777777" w:rsidR="00F72BC6" w:rsidRPr="00F72BC6" w:rsidRDefault="00F72BC6" w:rsidP="00F72BC6">
      <w:r w:rsidRPr="00F72BC6">
        <w:t>            height: 80px;</w:t>
      </w:r>
    </w:p>
    <w:p w14:paraId="3865F464" w14:textId="77777777" w:rsidR="00F72BC6" w:rsidRPr="00F72BC6" w:rsidRDefault="00F72BC6" w:rsidP="00F72BC6">
      <w:r w:rsidRPr="00F72BC6">
        <w:t>            margin: 10px;</w:t>
      </w:r>
    </w:p>
    <w:p w14:paraId="3A5D7992" w14:textId="77777777" w:rsidR="00F72BC6" w:rsidRPr="00F72BC6" w:rsidRDefault="00F72BC6" w:rsidP="00F72BC6">
      <w:r w:rsidRPr="00F72BC6">
        <w:t>            text-align: center;</w:t>
      </w:r>
    </w:p>
    <w:p w14:paraId="2F0D9654" w14:textId="77777777" w:rsidR="00F72BC6" w:rsidRPr="00F72BC6" w:rsidRDefault="00F72BC6" w:rsidP="00F72BC6">
      <w:r w:rsidRPr="00F72BC6">
        <w:t>            line-height: 80px;</w:t>
      </w:r>
    </w:p>
    <w:p w14:paraId="374CE883" w14:textId="77777777" w:rsidR="00F72BC6" w:rsidRPr="00F72BC6" w:rsidRDefault="00F72BC6" w:rsidP="00F72BC6">
      <w:r w:rsidRPr="00F72BC6">
        <w:t>         }</w:t>
      </w:r>
    </w:p>
    <w:p w14:paraId="1C80B4D2" w14:textId="77777777" w:rsidR="00F72BC6" w:rsidRPr="00F72BC6" w:rsidRDefault="00F72BC6" w:rsidP="00F72BC6">
      <w:r w:rsidRPr="00F72BC6">
        <w:t>        &lt;/style&gt;</w:t>
      </w:r>
    </w:p>
    <w:p w14:paraId="10A59DDB" w14:textId="77777777" w:rsidR="00F72BC6" w:rsidRPr="00F72BC6" w:rsidRDefault="00F72BC6" w:rsidP="00F72BC6">
      <w:r w:rsidRPr="00F72BC6">
        <w:t>    &lt;/head&gt;</w:t>
      </w:r>
    </w:p>
    <w:p w14:paraId="3CA58B90" w14:textId="77777777" w:rsidR="00F72BC6" w:rsidRPr="00F72BC6" w:rsidRDefault="00F72BC6" w:rsidP="00F72BC6">
      <w:r w:rsidRPr="00F72BC6">
        <w:t>    &lt;body&gt;</w:t>
      </w:r>
    </w:p>
    <w:p w14:paraId="35E7E536" w14:textId="77777777" w:rsidR="00F72BC6" w:rsidRPr="00F72BC6" w:rsidRDefault="00F72BC6" w:rsidP="00F72BC6">
      <w:r w:rsidRPr="00F72BC6">
        <w:t>        &lt;div class="flex-container"&gt;</w:t>
      </w:r>
    </w:p>
    <w:p w14:paraId="1C51108D" w14:textId="77777777" w:rsidR="00F72BC6" w:rsidRPr="00F72BC6" w:rsidRDefault="00F72BC6" w:rsidP="00F72BC6">
      <w:r w:rsidRPr="00F72BC6">
        <w:t>        &lt;div&gt;One&lt;/div&gt;</w:t>
      </w:r>
    </w:p>
    <w:p w14:paraId="6CF4B315" w14:textId="77777777" w:rsidR="00F72BC6" w:rsidRPr="00F72BC6" w:rsidRDefault="00F72BC6" w:rsidP="00F72BC6">
      <w:r w:rsidRPr="00F72BC6">
        <w:t>        &lt;div&gt;Two&lt;/div&gt;</w:t>
      </w:r>
    </w:p>
    <w:p w14:paraId="02871FDF" w14:textId="77777777" w:rsidR="00F72BC6" w:rsidRPr="00F72BC6" w:rsidRDefault="00F72BC6" w:rsidP="00F72BC6">
      <w:r w:rsidRPr="00F72BC6">
        <w:lastRenderedPageBreak/>
        <w:t>        &lt;div&gt;Three&lt;/div&gt;</w:t>
      </w:r>
    </w:p>
    <w:p w14:paraId="14DE6F94" w14:textId="77777777" w:rsidR="00F72BC6" w:rsidRPr="00F72BC6" w:rsidRDefault="00F72BC6" w:rsidP="00F72BC6">
      <w:r w:rsidRPr="00F72BC6">
        <w:t>        &lt;div&gt;Four&lt;/div&gt;</w:t>
      </w:r>
    </w:p>
    <w:p w14:paraId="346B31C6" w14:textId="77777777" w:rsidR="00F72BC6" w:rsidRPr="00F72BC6" w:rsidRDefault="00F72BC6" w:rsidP="00F72BC6">
      <w:r w:rsidRPr="00F72BC6">
        <w:t>        &lt;/div&gt;</w:t>
      </w:r>
    </w:p>
    <w:p w14:paraId="0F613B78" w14:textId="77777777" w:rsidR="00F72BC6" w:rsidRPr="00F72BC6" w:rsidRDefault="00F72BC6" w:rsidP="00F72BC6">
      <w:r w:rsidRPr="00F72BC6">
        <w:t>    &lt;/body&gt;</w:t>
      </w:r>
    </w:p>
    <w:p w14:paraId="20332976" w14:textId="77777777" w:rsidR="00F72BC6" w:rsidRDefault="00F72BC6" w:rsidP="00F72BC6">
      <w:r w:rsidRPr="00F72BC6">
        <w:t>&lt;/html&gt;</w:t>
      </w:r>
    </w:p>
    <w:p w14:paraId="4AD302A1" w14:textId="7DFB2775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BE0C5CF" w14:textId="49394BAF" w:rsidR="00681F27" w:rsidRPr="00681F27" w:rsidRDefault="00F72BC6" w:rsidP="00681F27">
      <w:pPr>
        <w:jc w:val="center"/>
      </w:pPr>
      <w:r w:rsidRPr="00F72BC6">
        <w:rPr>
          <w:noProof/>
        </w:rPr>
        <w:drawing>
          <wp:inline distT="0" distB="0" distL="0" distR="0" wp14:anchorId="22A8740F" wp14:editId="536869FA">
            <wp:extent cx="5731510" cy="1943735"/>
            <wp:effectExtent l="0" t="0" r="2540" b="0"/>
            <wp:docPr id="203912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268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AC0">
        <w:br w:type="page"/>
      </w:r>
      <w:r w:rsidR="00681F27" w:rsidRPr="00D5001E">
        <w:rPr>
          <w:b/>
          <w:bCs/>
          <w:sz w:val="28"/>
          <w:szCs w:val="28"/>
        </w:rPr>
        <w:lastRenderedPageBreak/>
        <w:t>Project-</w:t>
      </w:r>
      <w:r w:rsidR="00681F27">
        <w:rPr>
          <w:b/>
          <w:bCs/>
          <w:sz w:val="28"/>
          <w:szCs w:val="28"/>
        </w:rPr>
        <w:t>91</w:t>
      </w:r>
    </w:p>
    <w:p w14:paraId="3911633A" w14:textId="16FFD983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>a:link’</w:t>
      </w:r>
      <w:r>
        <w:rPr>
          <w:b/>
          <w:bCs/>
          <w:sz w:val="28"/>
          <w:szCs w:val="28"/>
        </w:rPr>
        <w:t xml:space="preserve"> in CSS.</w:t>
      </w:r>
    </w:p>
    <w:p w14:paraId="6B18776B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CE5FC0F" w14:textId="77777777" w:rsidR="00F72BC6" w:rsidRPr="00F72BC6" w:rsidRDefault="00F72BC6" w:rsidP="00F72BC6">
      <w:r w:rsidRPr="00F72BC6">
        <w:t>&lt;!DOCTYPE html&gt;</w:t>
      </w:r>
    </w:p>
    <w:p w14:paraId="7E03A3A3" w14:textId="77777777" w:rsidR="00F72BC6" w:rsidRPr="00F72BC6" w:rsidRDefault="00F72BC6" w:rsidP="00F72BC6">
      <w:r w:rsidRPr="00F72BC6">
        <w:t>&lt;html&gt;</w:t>
      </w:r>
    </w:p>
    <w:p w14:paraId="6CA99C66" w14:textId="77777777" w:rsidR="00F72BC6" w:rsidRPr="00F72BC6" w:rsidRDefault="00F72BC6" w:rsidP="00F72BC6">
      <w:r w:rsidRPr="00F72BC6">
        <w:t>    &lt;head&gt;</w:t>
      </w:r>
    </w:p>
    <w:p w14:paraId="41E1DC62" w14:textId="77777777" w:rsidR="00F72BC6" w:rsidRPr="00F72BC6" w:rsidRDefault="00F72BC6" w:rsidP="00F72BC6">
      <w:r w:rsidRPr="00F72BC6">
        <w:t>        &lt;title&gt;Link - a.link&lt;/title&gt;</w:t>
      </w:r>
    </w:p>
    <w:p w14:paraId="10D061AA" w14:textId="77777777" w:rsidR="00F72BC6" w:rsidRPr="00F72BC6" w:rsidRDefault="00F72BC6" w:rsidP="00F72BC6">
      <w:r w:rsidRPr="00F72BC6">
        <w:t>        &lt;style&gt;</w:t>
      </w:r>
    </w:p>
    <w:p w14:paraId="253F63DE" w14:textId="77777777" w:rsidR="00F72BC6" w:rsidRPr="00F72BC6" w:rsidRDefault="00F72BC6" w:rsidP="00F72BC6">
      <w:r w:rsidRPr="00F72BC6">
        <w:t>          a:link {</w:t>
      </w:r>
    </w:p>
    <w:p w14:paraId="0BE6FC77" w14:textId="77777777" w:rsidR="00F72BC6" w:rsidRPr="00F72BC6" w:rsidRDefault="00F72BC6" w:rsidP="00F72BC6">
      <w:r w:rsidRPr="00F72BC6">
        <w:t>            color: blue;</w:t>
      </w:r>
    </w:p>
    <w:p w14:paraId="37701947" w14:textId="77777777" w:rsidR="00F72BC6" w:rsidRPr="00F72BC6" w:rsidRDefault="00F72BC6" w:rsidP="00F72BC6">
      <w:r w:rsidRPr="00F72BC6">
        <w:t>            text-decoration: none;</w:t>
      </w:r>
    </w:p>
    <w:p w14:paraId="62868D89" w14:textId="77777777" w:rsidR="00F72BC6" w:rsidRPr="00F72BC6" w:rsidRDefault="00F72BC6" w:rsidP="00F72BC6">
      <w:r w:rsidRPr="00F72BC6">
        <w:t>            font-weight: bold;</w:t>
      </w:r>
    </w:p>
    <w:p w14:paraId="5EF0AB51" w14:textId="77777777" w:rsidR="00F72BC6" w:rsidRPr="00F72BC6" w:rsidRDefault="00F72BC6" w:rsidP="00F72BC6">
      <w:r w:rsidRPr="00F72BC6">
        <w:t>          }</w:t>
      </w:r>
    </w:p>
    <w:p w14:paraId="51E92781" w14:textId="77777777" w:rsidR="00F72BC6" w:rsidRPr="00F72BC6" w:rsidRDefault="00F72BC6" w:rsidP="00F72BC6">
      <w:r w:rsidRPr="00F72BC6">
        <w:t>        &lt;/style&gt;</w:t>
      </w:r>
    </w:p>
    <w:p w14:paraId="789D5AF9" w14:textId="77777777" w:rsidR="00F72BC6" w:rsidRPr="00F72BC6" w:rsidRDefault="00F72BC6" w:rsidP="00F72BC6">
      <w:r w:rsidRPr="00F72BC6">
        <w:t>    &lt;/head&gt;</w:t>
      </w:r>
    </w:p>
    <w:p w14:paraId="47B7FDDD" w14:textId="77777777" w:rsidR="00F72BC6" w:rsidRPr="00F72BC6" w:rsidRDefault="00F72BC6" w:rsidP="00F72BC6">
      <w:r w:rsidRPr="00F72BC6">
        <w:t>    &lt;body&gt;</w:t>
      </w:r>
    </w:p>
    <w:p w14:paraId="7892E76A" w14:textId="77777777" w:rsidR="00F72BC6" w:rsidRPr="00F72BC6" w:rsidRDefault="00F72BC6" w:rsidP="00F72BC6">
      <w:r w:rsidRPr="00F72BC6">
        <w:t>      &lt;a href="https://www.youtube.com/"&gt;Visit Example&lt;/a&gt;</w:t>
      </w:r>
    </w:p>
    <w:p w14:paraId="36C4CF6F" w14:textId="77777777" w:rsidR="00F72BC6" w:rsidRPr="00F72BC6" w:rsidRDefault="00F72BC6" w:rsidP="00F72BC6">
      <w:r w:rsidRPr="00F72BC6">
        <w:t>    &lt;/body&gt;</w:t>
      </w:r>
    </w:p>
    <w:p w14:paraId="3756ADF7" w14:textId="77777777" w:rsidR="00F72BC6" w:rsidRDefault="00F72BC6" w:rsidP="00F72BC6">
      <w:r w:rsidRPr="00F72BC6">
        <w:t>&lt;/html&gt;</w:t>
      </w:r>
    </w:p>
    <w:p w14:paraId="696F5AE6" w14:textId="29793A18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B30BBF1" w14:textId="64E494DE" w:rsidR="003C7AC0" w:rsidRDefault="00F72BC6">
      <w:r w:rsidRPr="00F72BC6">
        <w:rPr>
          <w:noProof/>
        </w:rPr>
        <w:drawing>
          <wp:inline distT="0" distB="0" distL="0" distR="0" wp14:anchorId="302FE76F" wp14:editId="7C57AE8D">
            <wp:extent cx="5731510" cy="574040"/>
            <wp:effectExtent l="0" t="0" r="2540" b="0"/>
            <wp:docPr id="83435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508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38B6" w14:textId="77777777" w:rsidR="003C7AC0" w:rsidRDefault="003C7AC0">
      <w:r>
        <w:br w:type="page"/>
      </w:r>
    </w:p>
    <w:p w14:paraId="2F50A946" w14:textId="55805C26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92</w:t>
      </w:r>
    </w:p>
    <w:p w14:paraId="447AB081" w14:textId="0437009B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A23099">
        <w:rPr>
          <w:b/>
          <w:bCs/>
          <w:sz w:val="28"/>
          <w:szCs w:val="28"/>
        </w:rPr>
        <w:t xml:space="preserve">a: visited’ </w:t>
      </w:r>
      <w:r>
        <w:rPr>
          <w:b/>
          <w:bCs/>
          <w:sz w:val="28"/>
          <w:szCs w:val="28"/>
        </w:rPr>
        <w:t>in CSS.</w:t>
      </w:r>
    </w:p>
    <w:p w14:paraId="31D2290B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2FCF0F2" w14:textId="77777777" w:rsidR="00F72BC6" w:rsidRPr="00F72BC6" w:rsidRDefault="00F72BC6" w:rsidP="00F72BC6">
      <w:r w:rsidRPr="00F72BC6">
        <w:t>&lt;!DOCTYPE html&gt;</w:t>
      </w:r>
    </w:p>
    <w:p w14:paraId="0CB437BA" w14:textId="77777777" w:rsidR="00F72BC6" w:rsidRPr="00F72BC6" w:rsidRDefault="00F72BC6" w:rsidP="00F72BC6">
      <w:r w:rsidRPr="00F72BC6">
        <w:t>&lt;html&gt;</w:t>
      </w:r>
    </w:p>
    <w:p w14:paraId="78CA9CCE" w14:textId="77777777" w:rsidR="00F72BC6" w:rsidRPr="00F72BC6" w:rsidRDefault="00F72BC6" w:rsidP="00F72BC6">
      <w:r w:rsidRPr="00F72BC6">
        <w:t>    &lt;head&gt;</w:t>
      </w:r>
    </w:p>
    <w:p w14:paraId="0FEE7A8F" w14:textId="77777777" w:rsidR="00F72BC6" w:rsidRPr="00F72BC6" w:rsidRDefault="00F72BC6" w:rsidP="00F72BC6">
      <w:r w:rsidRPr="00F72BC6">
        <w:t>        &lt;title&gt;Visited Link&lt;/title&gt;</w:t>
      </w:r>
    </w:p>
    <w:p w14:paraId="4AE06CD5" w14:textId="77777777" w:rsidR="00F72BC6" w:rsidRPr="00F72BC6" w:rsidRDefault="00F72BC6" w:rsidP="00F72BC6">
      <w:r w:rsidRPr="00F72BC6">
        <w:t>        &lt;style&gt;</w:t>
      </w:r>
    </w:p>
    <w:p w14:paraId="1EBBF9A7" w14:textId="77777777" w:rsidR="00F72BC6" w:rsidRPr="00F72BC6" w:rsidRDefault="00F72BC6" w:rsidP="00F72BC6">
      <w:r w:rsidRPr="00F72BC6">
        <w:t>         .a:visited {</w:t>
      </w:r>
    </w:p>
    <w:p w14:paraId="2C654014" w14:textId="77777777" w:rsidR="00F72BC6" w:rsidRPr="00F72BC6" w:rsidRDefault="00F72BC6" w:rsidP="00F72BC6">
      <w:r w:rsidRPr="00F72BC6">
        <w:t>            color: purple;</w:t>
      </w:r>
    </w:p>
    <w:p w14:paraId="435812E3" w14:textId="77777777" w:rsidR="00F72BC6" w:rsidRPr="00F72BC6" w:rsidRDefault="00F72BC6" w:rsidP="00F72BC6">
      <w:r w:rsidRPr="00F72BC6">
        <w:t>         }</w:t>
      </w:r>
    </w:p>
    <w:p w14:paraId="24D95D37" w14:textId="77777777" w:rsidR="00F72BC6" w:rsidRPr="00F72BC6" w:rsidRDefault="00F72BC6" w:rsidP="00F72BC6">
      <w:r w:rsidRPr="00F72BC6">
        <w:t>        &lt;/style&gt;</w:t>
      </w:r>
    </w:p>
    <w:p w14:paraId="41D9DD26" w14:textId="77777777" w:rsidR="00F72BC6" w:rsidRPr="00F72BC6" w:rsidRDefault="00F72BC6" w:rsidP="00F72BC6">
      <w:r w:rsidRPr="00F72BC6">
        <w:t>    &lt;/head&gt;</w:t>
      </w:r>
    </w:p>
    <w:p w14:paraId="5E05D04C" w14:textId="77777777" w:rsidR="00F72BC6" w:rsidRPr="00F72BC6" w:rsidRDefault="00F72BC6" w:rsidP="00F72BC6">
      <w:r w:rsidRPr="00F72BC6">
        <w:t>    &lt;body&gt;</w:t>
      </w:r>
    </w:p>
    <w:p w14:paraId="2014D71E" w14:textId="77777777" w:rsidR="00F72BC6" w:rsidRPr="00F72BC6" w:rsidRDefault="00F72BC6" w:rsidP="00F72BC6">
      <w:r w:rsidRPr="00F72BC6">
        <w:t>        &lt;a href="https://www.youtube.com/"&gt;Visit Example&lt;/a&gt;</w:t>
      </w:r>
    </w:p>
    <w:p w14:paraId="5A8D55C4" w14:textId="77777777" w:rsidR="00F72BC6" w:rsidRPr="00F72BC6" w:rsidRDefault="00F72BC6" w:rsidP="00F72BC6">
      <w:r w:rsidRPr="00F72BC6">
        <w:t>    &lt;/body&gt;</w:t>
      </w:r>
    </w:p>
    <w:p w14:paraId="7B201F0F" w14:textId="77777777" w:rsidR="00F72BC6" w:rsidRDefault="00F72BC6" w:rsidP="00F72BC6">
      <w:r w:rsidRPr="00F72BC6">
        <w:t>&lt;/html&gt;</w:t>
      </w:r>
    </w:p>
    <w:p w14:paraId="31A471B3" w14:textId="0A142912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2D68CF1" w14:textId="22DF94E3" w:rsidR="003C7AC0" w:rsidRDefault="00F72BC6">
      <w:r w:rsidRPr="00F72BC6">
        <w:rPr>
          <w:noProof/>
        </w:rPr>
        <w:drawing>
          <wp:inline distT="0" distB="0" distL="0" distR="0" wp14:anchorId="765F9976" wp14:editId="6EF7A841">
            <wp:extent cx="5731510" cy="612140"/>
            <wp:effectExtent l="0" t="0" r="2540" b="0"/>
            <wp:docPr id="53239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88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C60B" w14:textId="77777777" w:rsidR="003C7AC0" w:rsidRDefault="003C7AC0">
      <w:r>
        <w:br w:type="page"/>
      </w:r>
    </w:p>
    <w:p w14:paraId="667D5F37" w14:textId="69BB3DD4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93</w:t>
      </w:r>
    </w:p>
    <w:p w14:paraId="72BAA11C" w14:textId="77777777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‘display: none’ property in CSS.</w:t>
      </w:r>
    </w:p>
    <w:p w14:paraId="7CC3B118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9547D61" w14:textId="77777777" w:rsidR="00F72BC6" w:rsidRPr="00F72BC6" w:rsidRDefault="00F72BC6" w:rsidP="00F72BC6">
      <w:r w:rsidRPr="00F72BC6">
        <w:t>&lt;!DOCTYPE html&gt;</w:t>
      </w:r>
    </w:p>
    <w:p w14:paraId="095AAFAF" w14:textId="77777777" w:rsidR="00F72BC6" w:rsidRPr="00F72BC6" w:rsidRDefault="00F72BC6" w:rsidP="00F72BC6">
      <w:r w:rsidRPr="00F72BC6">
        <w:t>&lt;html&gt;</w:t>
      </w:r>
    </w:p>
    <w:p w14:paraId="77127DF3" w14:textId="77777777" w:rsidR="00F72BC6" w:rsidRPr="00F72BC6" w:rsidRDefault="00F72BC6" w:rsidP="00F72BC6">
      <w:r w:rsidRPr="00F72BC6">
        <w:t>    &lt;head&gt;</w:t>
      </w:r>
    </w:p>
    <w:p w14:paraId="1B76C805" w14:textId="4884416E" w:rsidR="00F72BC6" w:rsidRPr="00F72BC6" w:rsidRDefault="00F72BC6" w:rsidP="00F72BC6">
      <w:r w:rsidRPr="00F72BC6">
        <w:t>        &lt;title&gt;</w:t>
      </w:r>
      <w:r w:rsidR="002C6698">
        <w:t>Hover</w:t>
      </w:r>
      <w:r w:rsidRPr="00F72BC6">
        <w:t>&lt;/title&gt;</w:t>
      </w:r>
    </w:p>
    <w:p w14:paraId="36E41B4B" w14:textId="77777777" w:rsidR="00F72BC6" w:rsidRPr="00F72BC6" w:rsidRDefault="00F72BC6" w:rsidP="00F72BC6">
      <w:r w:rsidRPr="00F72BC6">
        <w:t>        &lt;style&gt;</w:t>
      </w:r>
    </w:p>
    <w:p w14:paraId="67F7DDEA" w14:textId="77777777" w:rsidR="00F72BC6" w:rsidRPr="00F72BC6" w:rsidRDefault="00F72BC6" w:rsidP="00F72BC6">
      <w:r w:rsidRPr="00F72BC6">
        <w:t>           a:hover {</w:t>
      </w:r>
    </w:p>
    <w:p w14:paraId="2B0959C3" w14:textId="77777777" w:rsidR="00F72BC6" w:rsidRPr="00F72BC6" w:rsidRDefault="00F72BC6" w:rsidP="00F72BC6">
      <w:r w:rsidRPr="00F72BC6">
        <w:t>            color: red;</w:t>
      </w:r>
    </w:p>
    <w:p w14:paraId="20C55C11" w14:textId="77777777" w:rsidR="00F72BC6" w:rsidRPr="00F72BC6" w:rsidRDefault="00F72BC6" w:rsidP="00F72BC6">
      <w:r w:rsidRPr="00F72BC6">
        <w:t>            text-decoration: underline;</w:t>
      </w:r>
    </w:p>
    <w:p w14:paraId="4E69C3ED" w14:textId="77777777" w:rsidR="00F72BC6" w:rsidRPr="00F72BC6" w:rsidRDefault="00F72BC6" w:rsidP="00F72BC6">
      <w:r w:rsidRPr="00F72BC6">
        <w:t>           }</w:t>
      </w:r>
    </w:p>
    <w:p w14:paraId="4A8E4D70" w14:textId="77777777" w:rsidR="00F72BC6" w:rsidRPr="00F72BC6" w:rsidRDefault="00F72BC6" w:rsidP="00F72BC6">
      <w:r w:rsidRPr="00F72BC6">
        <w:t>        &lt;/style&gt;</w:t>
      </w:r>
    </w:p>
    <w:p w14:paraId="503DA292" w14:textId="77777777" w:rsidR="00F72BC6" w:rsidRPr="00F72BC6" w:rsidRDefault="00F72BC6" w:rsidP="00F72BC6">
      <w:r w:rsidRPr="00F72BC6">
        <w:t>    &lt;/head&gt;</w:t>
      </w:r>
    </w:p>
    <w:p w14:paraId="67928F8E" w14:textId="77777777" w:rsidR="00F72BC6" w:rsidRPr="00F72BC6" w:rsidRDefault="00F72BC6" w:rsidP="00F72BC6">
      <w:r w:rsidRPr="00F72BC6">
        <w:t>    &lt;body&gt;</w:t>
      </w:r>
    </w:p>
    <w:p w14:paraId="7C9A3697" w14:textId="404E1E87" w:rsidR="00F72BC6" w:rsidRPr="00F72BC6" w:rsidRDefault="00F72BC6" w:rsidP="00F72BC6">
      <w:r w:rsidRPr="00F72BC6">
        <w:t>        &lt;a href="https://www.youtube.com/"&gt;</w:t>
      </w:r>
      <w:r w:rsidR="002C6698">
        <w:t>Hover over me</w:t>
      </w:r>
      <w:r w:rsidRPr="00F72BC6">
        <w:t>&lt;/a&gt;</w:t>
      </w:r>
    </w:p>
    <w:p w14:paraId="432D304C" w14:textId="77777777" w:rsidR="00F72BC6" w:rsidRPr="00F72BC6" w:rsidRDefault="00F72BC6" w:rsidP="00F72BC6">
      <w:r w:rsidRPr="00F72BC6">
        <w:t>    &lt;/body&gt;</w:t>
      </w:r>
    </w:p>
    <w:p w14:paraId="37A2ADC0" w14:textId="1EECF30D" w:rsidR="00F72BC6" w:rsidRDefault="00F72BC6" w:rsidP="00F72BC6">
      <w:r w:rsidRPr="00F72BC6">
        <w:t>&lt;/html</w:t>
      </w:r>
      <w:r w:rsidR="00E04305">
        <w:t>&gt;</w:t>
      </w:r>
    </w:p>
    <w:p w14:paraId="2037924E" w14:textId="556747BB" w:rsidR="00E04305" w:rsidRPr="00F72BC6" w:rsidRDefault="00E04305" w:rsidP="00F72BC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EED6884" w14:textId="1D2C9DD8" w:rsidR="003C7AC0" w:rsidRDefault="002C6698">
      <w:r w:rsidRPr="002C6698">
        <w:rPr>
          <w:noProof/>
        </w:rPr>
        <w:drawing>
          <wp:inline distT="0" distB="0" distL="0" distR="0" wp14:anchorId="53B017F2" wp14:editId="1DB02ACA">
            <wp:extent cx="5731510" cy="1059180"/>
            <wp:effectExtent l="0" t="0" r="2540" b="7620"/>
            <wp:docPr id="13286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2521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50B9" w14:textId="77777777" w:rsidR="003C7AC0" w:rsidRDefault="003C7AC0">
      <w:r>
        <w:br w:type="page"/>
      </w:r>
    </w:p>
    <w:p w14:paraId="7A6DE4B8" w14:textId="7F8E9036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94</w:t>
      </w:r>
    </w:p>
    <w:p w14:paraId="64EC628C" w14:textId="6BE6CB3E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 xml:space="preserve">a: active’ </w:t>
      </w:r>
      <w:r>
        <w:rPr>
          <w:b/>
          <w:bCs/>
          <w:sz w:val="28"/>
          <w:szCs w:val="28"/>
        </w:rPr>
        <w:t>in CSS.</w:t>
      </w:r>
    </w:p>
    <w:p w14:paraId="5B8D90DD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FD8DB18" w14:textId="77777777" w:rsidR="00681F27" w:rsidRPr="00681F27" w:rsidRDefault="00681F27" w:rsidP="00681F27">
      <w:r w:rsidRPr="00681F27">
        <w:t>&lt;!DOCTYPE html&gt;</w:t>
      </w:r>
    </w:p>
    <w:p w14:paraId="3D5A1604" w14:textId="77777777" w:rsidR="00681F27" w:rsidRPr="00681F27" w:rsidRDefault="00681F27" w:rsidP="00681F27">
      <w:r w:rsidRPr="00681F27">
        <w:t>&lt;html&gt;</w:t>
      </w:r>
    </w:p>
    <w:p w14:paraId="440B5951" w14:textId="77777777" w:rsidR="00681F27" w:rsidRPr="00681F27" w:rsidRDefault="00681F27" w:rsidP="00681F27">
      <w:r w:rsidRPr="00681F27">
        <w:t>    &lt;head&gt;</w:t>
      </w:r>
    </w:p>
    <w:p w14:paraId="026E454E" w14:textId="77777777" w:rsidR="00681F27" w:rsidRPr="00681F27" w:rsidRDefault="00681F27" w:rsidP="00681F27">
      <w:r w:rsidRPr="00681F27">
        <w:t>        &lt;title&gt;Active link&lt;/title&gt;</w:t>
      </w:r>
    </w:p>
    <w:p w14:paraId="5B6582BF" w14:textId="77777777" w:rsidR="00681F27" w:rsidRPr="00681F27" w:rsidRDefault="00681F27" w:rsidP="00681F27">
      <w:r w:rsidRPr="00681F27">
        <w:t>        &lt;style&gt;</w:t>
      </w:r>
    </w:p>
    <w:p w14:paraId="6055C92E" w14:textId="77777777" w:rsidR="00681F27" w:rsidRPr="00681F27" w:rsidRDefault="00681F27" w:rsidP="00681F27">
      <w:r w:rsidRPr="00681F27">
        <w:t>          a:active {</w:t>
      </w:r>
    </w:p>
    <w:p w14:paraId="5613DADA" w14:textId="77777777" w:rsidR="00681F27" w:rsidRPr="00681F27" w:rsidRDefault="00681F27" w:rsidP="00681F27">
      <w:r w:rsidRPr="00681F27">
        <w:t>            color: orange;</w:t>
      </w:r>
    </w:p>
    <w:p w14:paraId="52BFC1AC" w14:textId="77777777" w:rsidR="00681F27" w:rsidRPr="00681F27" w:rsidRDefault="00681F27" w:rsidP="00681F27">
      <w:r w:rsidRPr="00681F27">
        <w:t>          }</w:t>
      </w:r>
    </w:p>
    <w:p w14:paraId="2175D394" w14:textId="77777777" w:rsidR="00681F27" w:rsidRPr="00681F27" w:rsidRDefault="00681F27" w:rsidP="00681F27">
      <w:r w:rsidRPr="00681F27">
        <w:t>        &lt;/style&gt;</w:t>
      </w:r>
    </w:p>
    <w:p w14:paraId="4042A46A" w14:textId="77777777" w:rsidR="00681F27" w:rsidRPr="00681F27" w:rsidRDefault="00681F27" w:rsidP="00681F27">
      <w:r w:rsidRPr="00681F27">
        <w:t>    &lt;/head&gt;</w:t>
      </w:r>
    </w:p>
    <w:p w14:paraId="57AA5391" w14:textId="77777777" w:rsidR="00681F27" w:rsidRPr="00681F27" w:rsidRDefault="00681F27" w:rsidP="00681F27">
      <w:r w:rsidRPr="00681F27">
        <w:t>    &lt;body&gt;</w:t>
      </w:r>
    </w:p>
    <w:p w14:paraId="3C54D272" w14:textId="77777777" w:rsidR="00681F27" w:rsidRPr="00681F27" w:rsidRDefault="00681F27" w:rsidP="00681F27">
      <w:r w:rsidRPr="00681F27">
        <w:t>        &lt;a href="https://www.youtube.com/"&gt;Click Me&lt;/a&gt;</w:t>
      </w:r>
    </w:p>
    <w:p w14:paraId="1D1A210E" w14:textId="77777777" w:rsidR="00681F27" w:rsidRPr="00681F27" w:rsidRDefault="00681F27" w:rsidP="00681F27">
      <w:r w:rsidRPr="00681F27">
        <w:t>    &lt;/body&gt;</w:t>
      </w:r>
    </w:p>
    <w:p w14:paraId="0E72CE10" w14:textId="77777777" w:rsidR="00681F27" w:rsidRDefault="00681F27" w:rsidP="00681F27">
      <w:r w:rsidRPr="00681F27">
        <w:t>&lt;/html&gt;</w:t>
      </w:r>
    </w:p>
    <w:p w14:paraId="5411B7E6" w14:textId="20674F97" w:rsidR="00E04305" w:rsidRPr="00681F27" w:rsidRDefault="00E04305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ED102CA" w14:textId="46C78250" w:rsidR="00E04305" w:rsidRPr="00681F27" w:rsidRDefault="00681F27" w:rsidP="00FC4EA7">
      <w:pPr>
        <w:jc w:val="center"/>
        <w:rPr>
          <w:b/>
          <w:bCs/>
          <w:sz w:val="28"/>
          <w:szCs w:val="28"/>
          <w:u w:val="single"/>
        </w:rPr>
      </w:pPr>
      <w:r w:rsidRPr="00681F27">
        <w:rPr>
          <w:noProof/>
        </w:rPr>
        <w:drawing>
          <wp:inline distT="0" distB="0" distL="0" distR="0" wp14:anchorId="25ADF015" wp14:editId="360F6363">
            <wp:extent cx="5731510" cy="559435"/>
            <wp:effectExtent l="0" t="0" r="2540" b="0"/>
            <wp:docPr id="11414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5706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414A" w14:textId="0283CEC0" w:rsidR="00510D9F" w:rsidRDefault="00681F27">
      <w:r w:rsidRPr="00681F27">
        <w:rPr>
          <w:noProof/>
        </w:rPr>
        <w:drawing>
          <wp:inline distT="0" distB="0" distL="0" distR="0" wp14:anchorId="159F4D5B" wp14:editId="55FA8B5D">
            <wp:extent cx="5731510" cy="1092835"/>
            <wp:effectExtent l="0" t="0" r="2540" b="0"/>
            <wp:docPr id="15102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14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D9F">
        <w:br w:type="page"/>
      </w:r>
    </w:p>
    <w:p w14:paraId="2368120F" w14:textId="57C24263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96</w:t>
      </w:r>
    </w:p>
    <w:p w14:paraId="6A898E28" w14:textId="503F79EC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float</w:t>
      </w:r>
      <w:r>
        <w:rPr>
          <w:b/>
          <w:bCs/>
          <w:sz w:val="28"/>
          <w:szCs w:val="28"/>
        </w:rPr>
        <w:t>’ property in CSS.</w:t>
      </w:r>
    </w:p>
    <w:p w14:paraId="3A1F8406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4B0234B" w14:textId="77777777" w:rsidR="00681F27" w:rsidRPr="00681F27" w:rsidRDefault="00681F27" w:rsidP="00681F27">
      <w:r w:rsidRPr="00681F27">
        <w:t>&lt;!DOCTYPE html&gt;</w:t>
      </w:r>
    </w:p>
    <w:p w14:paraId="5446E8AF" w14:textId="77777777" w:rsidR="00681F27" w:rsidRPr="00681F27" w:rsidRDefault="00681F27" w:rsidP="00681F27">
      <w:r w:rsidRPr="00681F27">
        <w:t>&lt;html&gt;</w:t>
      </w:r>
    </w:p>
    <w:p w14:paraId="3F5965C1" w14:textId="77777777" w:rsidR="00681F27" w:rsidRPr="00681F27" w:rsidRDefault="00681F27" w:rsidP="00681F27">
      <w:r w:rsidRPr="00681F27">
        <w:t>    &lt;head&gt;</w:t>
      </w:r>
    </w:p>
    <w:p w14:paraId="63A17155" w14:textId="77777777" w:rsidR="00681F27" w:rsidRPr="00681F27" w:rsidRDefault="00681F27" w:rsidP="00681F27">
      <w:r w:rsidRPr="00681F27">
        <w:t>        &lt;title&gt;Float Example&lt;/title&gt;</w:t>
      </w:r>
    </w:p>
    <w:p w14:paraId="4385AA03" w14:textId="77777777" w:rsidR="00681F27" w:rsidRPr="00681F27" w:rsidRDefault="00681F27" w:rsidP="00681F27">
      <w:r w:rsidRPr="00681F27">
        <w:t>        &lt;style&gt;</w:t>
      </w:r>
    </w:p>
    <w:p w14:paraId="79D810A6" w14:textId="77777777" w:rsidR="00681F27" w:rsidRPr="00681F27" w:rsidRDefault="00681F27" w:rsidP="00681F27">
      <w:r w:rsidRPr="00681F27">
        <w:t>          img {</w:t>
      </w:r>
    </w:p>
    <w:p w14:paraId="7103AF28" w14:textId="77777777" w:rsidR="00681F27" w:rsidRPr="00681F27" w:rsidRDefault="00681F27" w:rsidP="00681F27">
      <w:r w:rsidRPr="00681F27">
        <w:t>            float: left;</w:t>
      </w:r>
    </w:p>
    <w:p w14:paraId="35637F4D" w14:textId="77777777" w:rsidR="00681F27" w:rsidRPr="00681F27" w:rsidRDefault="00681F27" w:rsidP="00681F27">
      <w:r w:rsidRPr="00681F27">
        <w:t>            margin-right: 15px;</w:t>
      </w:r>
    </w:p>
    <w:p w14:paraId="45178ADC" w14:textId="77777777" w:rsidR="00681F27" w:rsidRPr="00681F27" w:rsidRDefault="00681F27" w:rsidP="00681F27">
      <w:r w:rsidRPr="00681F27">
        <w:t>          }</w:t>
      </w:r>
    </w:p>
    <w:p w14:paraId="3336E440" w14:textId="77777777" w:rsidR="00681F27" w:rsidRPr="00681F27" w:rsidRDefault="00681F27" w:rsidP="00681F27">
      <w:r w:rsidRPr="00681F27">
        <w:t>        &lt;/style&gt;</w:t>
      </w:r>
    </w:p>
    <w:p w14:paraId="5BDF4C48" w14:textId="77777777" w:rsidR="00681F27" w:rsidRPr="00681F27" w:rsidRDefault="00681F27" w:rsidP="00681F27">
      <w:r w:rsidRPr="00681F27">
        <w:t>    &lt;/head&gt;</w:t>
      </w:r>
    </w:p>
    <w:p w14:paraId="207E489D" w14:textId="77777777" w:rsidR="00681F27" w:rsidRPr="00681F27" w:rsidRDefault="00681F27" w:rsidP="00681F27">
      <w:r w:rsidRPr="00681F27">
        <w:t>    &lt;body&gt;</w:t>
      </w:r>
    </w:p>
    <w:p w14:paraId="27B47C70" w14:textId="77777777" w:rsidR="00681F27" w:rsidRPr="00681F27" w:rsidRDefault="00681F27" w:rsidP="00681F27">
      <w:r w:rsidRPr="00681F27">
        <w:t>       &lt;img src="india.jpg" alt="sample"&gt;</w:t>
      </w:r>
    </w:p>
    <w:p w14:paraId="5216A084" w14:textId="77777777" w:rsidR="00681F27" w:rsidRPr="00681F27" w:rsidRDefault="00681F27" w:rsidP="00681F27">
      <w:r w:rsidRPr="00681F27">
        <w:t>       &lt;p&gt;This text wraps around the images that is floated to the left.&lt;/p&gt;</w:t>
      </w:r>
    </w:p>
    <w:p w14:paraId="4918BAE6" w14:textId="77777777" w:rsidR="00681F27" w:rsidRPr="00681F27" w:rsidRDefault="00681F27" w:rsidP="00681F27">
      <w:r w:rsidRPr="00681F27">
        <w:t>    &lt;/body&gt;</w:t>
      </w:r>
    </w:p>
    <w:p w14:paraId="54C6E651" w14:textId="77777777" w:rsidR="00681F27" w:rsidRDefault="00681F27" w:rsidP="00681F27">
      <w:r w:rsidRPr="00681F27">
        <w:t>&lt;/html&gt;</w:t>
      </w:r>
    </w:p>
    <w:p w14:paraId="415A2A3B" w14:textId="5FC3E4D8" w:rsidR="00E04305" w:rsidRPr="00681F27" w:rsidRDefault="00E04305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3488693E" w14:textId="4D755A6B" w:rsidR="00510D9F" w:rsidRDefault="00681F27">
      <w:r w:rsidRPr="00681F27">
        <w:rPr>
          <w:noProof/>
        </w:rPr>
        <w:drawing>
          <wp:inline distT="0" distB="0" distL="0" distR="0" wp14:anchorId="2A1AA7E5" wp14:editId="0D24318D">
            <wp:extent cx="5731510" cy="2257425"/>
            <wp:effectExtent l="0" t="0" r="2540" b="9525"/>
            <wp:docPr id="148245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586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40C4" w14:textId="77777777" w:rsidR="00510D9F" w:rsidRDefault="00510D9F">
      <w:r>
        <w:br w:type="page"/>
      </w:r>
    </w:p>
    <w:p w14:paraId="6618BECE" w14:textId="430D2B07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97</w:t>
      </w:r>
    </w:p>
    <w:p w14:paraId="5E5CE2DD" w14:textId="5C170E0B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calc()’</w:t>
      </w:r>
      <w:r>
        <w:rPr>
          <w:b/>
          <w:bCs/>
          <w:sz w:val="28"/>
          <w:szCs w:val="28"/>
        </w:rPr>
        <w:t xml:space="preserve"> in CSS.</w:t>
      </w:r>
    </w:p>
    <w:p w14:paraId="2C78260E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1F86A34" w14:textId="77777777" w:rsidR="00681F27" w:rsidRPr="00681F27" w:rsidRDefault="00681F27" w:rsidP="00681F27">
      <w:r w:rsidRPr="00681F27">
        <w:t>&lt;!DOCTYPE html&gt;</w:t>
      </w:r>
    </w:p>
    <w:p w14:paraId="520F1B1D" w14:textId="77777777" w:rsidR="00681F27" w:rsidRPr="00681F27" w:rsidRDefault="00681F27" w:rsidP="00681F27">
      <w:r w:rsidRPr="00681F27">
        <w:t>&lt;html&gt;</w:t>
      </w:r>
    </w:p>
    <w:p w14:paraId="289019A7" w14:textId="77777777" w:rsidR="00681F27" w:rsidRPr="00681F27" w:rsidRDefault="00681F27" w:rsidP="00681F27">
      <w:r w:rsidRPr="00681F27">
        <w:t>    &lt;head&gt;</w:t>
      </w:r>
    </w:p>
    <w:p w14:paraId="3B34E7A5" w14:textId="77777777" w:rsidR="00681F27" w:rsidRPr="00681F27" w:rsidRDefault="00681F27" w:rsidP="00681F27">
      <w:r w:rsidRPr="00681F27">
        <w:t>        &lt;title&gt;CSS Cals&lt;/title&gt;</w:t>
      </w:r>
    </w:p>
    <w:p w14:paraId="77A785D2" w14:textId="77777777" w:rsidR="00681F27" w:rsidRPr="00681F27" w:rsidRDefault="00681F27" w:rsidP="00681F27">
      <w:r w:rsidRPr="00681F27">
        <w:t>        &lt;style&gt;</w:t>
      </w:r>
    </w:p>
    <w:p w14:paraId="70C5C42B" w14:textId="77777777" w:rsidR="00681F27" w:rsidRPr="00681F27" w:rsidRDefault="00681F27" w:rsidP="00681F27">
      <w:r w:rsidRPr="00681F27">
        <w:t>              .calc-box {</w:t>
      </w:r>
    </w:p>
    <w:p w14:paraId="6E03A1A0" w14:textId="77777777" w:rsidR="00681F27" w:rsidRPr="00681F27" w:rsidRDefault="00681F27" w:rsidP="00681F27">
      <w:r w:rsidRPr="00681F27">
        <w:t>                 width: calc(100%-500px);</w:t>
      </w:r>
    </w:p>
    <w:p w14:paraId="1C5C68A5" w14:textId="77777777" w:rsidR="00681F27" w:rsidRPr="00681F27" w:rsidRDefault="00681F27" w:rsidP="00681F27">
      <w:r w:rsidRPr="00681F27">
        <w:t>                 background-color: lightblue;</w:t>
      </w:r>
    </w:p>
    <w:p w14:paraId="20273C9D" w14:textId="77777777" w:rsidR="00681F27" w:rsidRPr="00681F27" w:rsidRDefault="00681F27" w:rsidP="00681F27">
      <w:r w:rsidRPr="00681F27">
        <w:t>                 padding: 20px;</w:t>
      </w:r>
    </w:p>
    <w:p w14:paraId="1C4D0F21" w14:textId="77777777" w:rsidR="00681F27" w:rsidRPr="00681F27" w:rsidRDefault="00681F27" w:rsidP="00681F27">
      <w:r w:rsidRPr="00681F27">
        <w:t>              }</w:t>
      </w:r>
    </w:p>
    <w:p w14:paraId="534A3263" w14:textId="77777777" w:rsidR="00681F27" w:rsidRPr="00681F27" w:rsidRDefault="00681F27" w:rsidP="00681F27">
      <w:r w:rsidRPr="00681F27">
        <w:t>        &lt;/style&gt;</w:t>
      </w:r>
    </w:p>
    <w:p w14:paraId="607BF227" w14:textId="77777777" w:rsidR="00681F27" w:rsidRPr="00681F27" w:rsidRDefault="00681F27" w:rsidP="00681F27">
      <w:r w:rsidRPr="00681F27">
        <w:t>    &lt;/head&gt;</w:t>
      </w:r>
    </w:p>
    <w:p w14:paraId="0E05BB7B" w14:textId="77777777" w:rsidR="00681F27" w:rsidRPr="00681F27" w:rsidRDefault="00681F27" w:rsidP="00681F27">
      <w:r w:rsidRPr="00681F27">
        <w:t>    &lt;body&gt;</w:t>
      </w:r>
    </w:p>
    <w:p w14:paraId="0CF61416" w14:textId="77777777" w:rsidR="00681F27" w:rsidRPr="00681F27" w:rsidRDefault="00681F27" w:rsidP="00681F27">
      <w:r w:rsidRPr="00681F27">
        <w:t>        &lt;div class="calc-box"&gt; This box is 50px less than the full width of the page.&lt;/div&gt;</w:t>
      </w:r>
    </w:p>
    <w:p w14:paraId="576D3E86" w14:textId="77777777" w:rsidR="00681F27" w:rsidRPr="00681F27" w:rsidRDefault="00681F27" w:rsidP="00681F27">
      <w:r w:rsidRPr="00681F27">
        <w:t>    &lt;/body&gt;</w:t>
      </w:r>
    </w:p>
    <w:p w14:paraId="15046CCE" w14:textId="5A9E8937" w:rsidR="00681F27" w:rsidRDefault="00681F27" w:rsidP="00681F27">
      <w:r w:rsidRPr="00681F27">
        <w:t>&lt;/html</w:t>
      </w:r>
      <w:r w:rsidR="00E04305">
        <w:t>&gt;</w:t>
      </w:r>
    </w:p>
    <w:p w14:paraId="7E2E5B51" w14:textId="5E3E258C" w:rsidR="00E04305" w:rsidRPr="00681F27" w:rsidRDefault="00E04305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85F6BB1" w14:textId="7F2DD3FE" w:rsidR="00510D9F" w:rsidRDefault="00681F27">
      <w:r w:rsidRPr="00681F27">
        <w:rPr>
          <w:noProof/>
        </w:rPr>
        <w:drawing>
          <wp:inline distT="0" distB="0" distL="0" distR="0" wp14:anchorId="1C2ABD79" wp14:editId="252728D6">
            <wp:extent cx="5731510" cy="819785"/>
            <wp:effectExtent l="0" t="0" r="2540" b="0"/>
            <wp:docPr id="15795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1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D9F">
        <w:br w:type="page"/>
      </w:r>
    </w:p>
    <w:p w14:paraId="1858C4E6" w14:textId="7F404EB6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98</w:t>
      </w:r>
    </w:p>
    <w:p w14:paraId="20866EEB" w14:textId="04678469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min()</w:t>
      </w:r>
      <w:r>
        <w:rPr>
          <w:b/>
          <w:bCs/>
          <w:sz w:val="28"/>
          <w:szCs w:val="28"/>
        </w:rPr>
        <w:t>’ in CSS.</w:t>
      </w:r>
    </w:p>
    <w:p w14:paraId="6059EC29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E285C20" w14:textId="77777777" w:rsidR="00681F27" w:rsidRPr="00681F27" w:rsidRDefault="00681F27" w:rsidP="00681F27">
      <w:r w:rsidRPr="00681F27">
        <w:t>&lt;!DOCTYPE html&gt;</w:t>
      </w:r>
    </w:p>
    <w:p w14:paraId="3D62EA5A" w14:textId="77777777" w:rsidR="00681F27" w:rsidRPr="00681F27" w:rsidRDefault="00681F27" w:rsidP="00681F27">
      <w:r w:rsidRPr="00681F27">
        <w:t>&lt;html&gt;</w:t>
      </w:r>
    </w:p>
    <w:p w14:paraId="16C5576A" w14:textId="77777777" w:rsidR="00681F27" w:rsidRPr="00681F27" w:rsidRDefault="00681F27" w:rsidP="00681F27">
      <w:r w:rsidRPr="00681F27">
        <w:t>    &lt;head&gt;</w:t>
      </w:r>
    </w:p>
    <w:p w14:paraId="2BB73362" w14:textId="77777777" w:rsidR="00681F27" w:rsidRPr="00681F27" w:rsidRDefault="00681F27" w:rsidP="00681F27">
      <w:r w:rsidRPr="00681F27">
        <w:t>        &lt;title&gt;CSS Min Function&lt;/title&gt;</w:t>
      </w:r>
    </w:p>
    <w:p w14:paraId="2E3B0115" w14:textId="77777777" w:rsidR="00681F27" w:rsidRPr="00681F27" w:rsidRDefault="00681F27" w:rsidP="00681F27">
      <w:r w:rsidRPr="00681F27">
        <w:t>        &lt;style&gt;</w:t>
      </w:r>
    </w:p>
    <w:p w14:paraId="28A54B3C" w14:textId="77777777" w:rsidR="00681F27" w:rsidRPr="00681F27" w:rsidRDefault="00681F27" w:rsidP="00681F27">
      <w:r w:rsidRPr="00681F27">
        <w:t>             .min-box {</w:t>
      </w:r>
    </w:p>
    <w:p w14:paraId="68441702" w14:textId="77777777" w:rsidR="00681F27" w:rsidRPr="00681F27" w:rsidRDefault="00681F27" w:rsidP="00681F27">
      <w:r w:rsidRPr="00681F27">
        <w:t>                width: min(80%-300px);</w:t>
      </w:r>
    </w:p>
    <w:p w14:paraId="17339C3E" w14:textId="77777777" w:rsidR="00681F27" w:rsidRPr="00681F27" w:rsidRDefault="00681F27" w:rsidP="00681F27">
      <w:r w:rsidRPr="00681F27">
        <w:t>                 background-color: lightcoral;</w:t>
      </w:r>
    </w:p>
    <w:p w14:paraId="31FDBB4F" w14:textId="77777777" w:rsidR="00681F27" w:rsidRPr="00681F27" w:rsidRDefault="00681F27" w:rsidP="00681F27">
      <w:r w:rsidRPr="00681F27">
        <w:t>                 padding: 20px;</w:t>
      </w:r>
    </w:p>
    <w:p w14:paraId="6E0795CC" w14:textId="77777777" w:rsidR="00681F27" w:rsidRPr="00681F27" w:rsidRDefault="00681F27" w:rsidP="00681F27">
      <w:r w:rsidRPr="00681F27">
        <w:t>             }</w:t>
      </w:r>
    </w:p>
    <w:p w14:paraId="340A939E" w14:textId="77777777" w:rsidR="00681F27" w:rsidRPr="00681F27" w:rsidRDefault="00681F27" w:rsidP="00681F27">
      <w:r w:rsidRPr="00681F27">
        <w:t>        &lt;/style&gt;</w:t>
      </w:r>
    </w:p>
    <w:p w14:paraId="14CDEC71" w14:textId="77777777" w:rsidR="00681F27" w:rsidRPr="00681F27" w:rsidRDefault="00681F27" w:rsidP="00681F27">
      <w:r w:rsidRPr="00681F27">
        <w:t>    &lt;/head&gt;</w:t>
      </w:r>
    </w:p>
    <w:p w14:paraId="3AF46EF0" w14:textId="77777777" w:rsidR="00681F27" w:rsidRPr="00681F27" w:rsidRDefault="00681F27" w:rsidP="00681F27">
      <w:r w:rsidRPr="00681F27">
        <w:t>    &lt;body&gt;</w:t>
      </w:r>
    </w:p>
    <w:p w14:paraId="4E50B664" w14:textId="77777777" w:rsidR="00681F27" w:rsidRPr="00681F27" w:rsidRDefault="00681F27" w:rsidP="00681F27">
      <w:r w:rsidRPr="00681F27">
        <w:t>        &lt;div class="min-box"&gt;This box is no wider than 300px or 80% of the screen, whichever is smaller.&lt;/div&gt;</w:t>
      </w:r>
    </w:p>
    <w:p w14:paraId="097205EE" w14:textId="77777777" w:rsidR="00681F27" w:rsidRPr="00681F27" w:rsidRDefault="00681F27" w:rsidP="00681F27">
      <w:r w:rsidRPr="00681F27">
        <w:t>    &lt;/body&gt;</w:t>
      </w:r>
    </w:p>
    <w:p w14:paraId="765A28A4" w14:textId="77777777" w:rsidR="00681F27" w:rsidRDefault="00681F27" w:rsidP="00681F27">
      <w:r w:rsidRPr="00681F27">
        <w:t>&lt;/html&gt;</w:t>
      </w:r>
    </w:p>
    <w:p w14:paraId="7678DC08" w14:textId="6F8F1628" w:rsidR="00E04305" w:rsidRPr="00681F27" w:rsidRDefault="00E04305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6A1B6FC5" w14:textId="16C1E96C" w:rsidR="00510D9F" w:rsidRDefault="00681F27">
      <w:r w:rsidRPr="00681F27">
        <w:rPr>
          <w:noProof/>
        </w:rPr>
        <w:drawing>
          <wp:inline distT="0" distB="0" distL="0" distR="0" wp14:anchorId="2824A349" wp14:editId="618B6E11">
            <wp:extent cx="5731510" cy="767080"/>
            <wp:effectExtent l="0" t="0" r="2540" b="0"/>
            <wp:docPr id="40373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3209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CFF7" w14:textId="77777777" w:rsidR="00510D9F" w:rsidRDefault="00510D9F">
      <w:r>
        <w:br w:type="page"/>
      </w:r>
    </w:p>
    <w:p w14:paraId="74C5C2F9" w14:textId="71719598" w:rsidR="00681F27" w:rsidRPr="00D5001E" w:rsidRDefault="00681F27" w:rsidP="00681F2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99</w:t>
      </w:r>
    </w:p>
    <w:p w14:paraId="61D5C1BE" w14:textId="7877D8E5" w:rsidR="00681F27" w:rsidRPr="00D5001E" w:rsidRDefault="00681F27" w:rsidP="00681F2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max()</w:t>
      </w:r>
      <w:r>
        <w:rPr>
          <w:b/>
          <w:bCs/>
          <w:sz w:val="28"/>
          <w:szCs w:val="28"/>
        </w:rPr>
        <w:t>’ in CSS.</w:t>
      </w:r>
    </w:p>
    <w:p w14:paraId="60767674" w14:textId="77777777" w:rsidR="00681F27" w:rsidRPr="00D5001E" w:rsidRDefault="00681F27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0165281" w14:textId="77777777" w:rsidR="00681F27" w:rsidRPr="00681F27" w:rsidRDefault="00681F27" w:rsidP="00681F27">
      <w:r w:rsidRPr="00681F27">
        <w:t>&lt;!DOCTYPE html&gt;</w:t>
      </w:r>
    </w:p>
    <w:p w14:paraId="6367EFB6" w14:textId="77777777" w:rsidR="00681F27" w:rsidRPr="00681F27" w:rsidRDefault="00681F27" w:rsidP="00681F27">
      <w:r w:rsidRPr="00681F27">
        <w:t>&lt;html&gt;</w:t>
      </w:r>
    </w:p>
    <w:p w14:paraId="2563F295" w14:textId="77777777" w:rsidR="00681F27" w:rsidRPr="00681F27" w:rsidRDefault="00681F27" w:rsidP="00681F27">
      <w:r w:rsidRPr="00681F27">
        <w:t>    &lt;head&gt;</w:t>
      </w:r>
    </w:p>
    <w:p w14:paraId="065E1354" w14:textId="77777777" w:rsidR="00681F27" w:rsidRPr="00681F27" w:rsidRDefault="00681F27" w:rsidP="00681F27">
      <w:r w:rsidRPr="00681F27">
        <w:t>        &lt;title&gt;CSS Max Function&lt;/title&gt;</w:t>
      </w:r>
    </w:p>
    <w:p w14:paraId="62181EC8" w14:textId="77777777" w:rsidR="00681F27" w:rsidRPr="00681F27" w:rsidRDefault="00681F27" w:rsidP="00681F27">
      <w:r w:rsidRPr="00681F27">
        <w:t>        &lt;style&gt;</w:t>
      </w:r>
    </w:p>
    <w:p w14:paraId="5261D15F" w14:textId="77777777" w:rsidR="00681F27" w:rsidRPr="00681F27" w:rsidRDefault="00681F27" w:rsidP="00681F27">
      <w:r w:rsidRPr="00681F27">
        <w:t>          .max-box  {</w:t>
      </w:r>
    </w:p>
    <w:p w14:paraId="0DAA06E0" w14:textId="77777777" w:rsidR="00681F27" w:rsidRPr="00681F27" w:rsidRDefault="00681F27" w:rsidP="00681F27">
      <w:r w:rsidRPr="00681F27">
        <w:t>            width: min(200px-50%);</w:t>
      </w:r>
    </w:p>
    <w:p w14:paraId="4ED67F4A" w14:textId="77777777" w:rsidR="00681F27" w:rsidRPr="00681F27" w:rsidRDefault="00681F27" w:rsidP="00681F27">
      <w:r w:rsidRPr="00681F27">
        <w:t>                 background-color: lightgreen;</w:t>
      </w:r>
    </w:p>
    <w:p w14:paraId="15DE1167" w14:textId="77777777" w:rsidR="00681F27" w:rsidRPr="00681F27" w:rsidRDefault="00681F27" w:rsidP="00681F27">
      <w:r w:rsidRPr="00681F27">
        <w:t>                 padding: 20px;</w:t>
      </w:r>
    </w:p>
    <w:p w14:paraId="034E55E4" w14:textId="77777777" w:rsidR="00681F27" w:rsidRPr="00681F27" w:rsidRDefault="00681F27" w:rsidP="00681F27">
      <w:r w:rsidRPr="00681F27">
        <w:t>          }</w:t>
      </w:r>
    </w:p>
    <w:p w14:paraId="6F41CB84" w14:textId="77777777" w:rsidR="00681F27" w:rsidRPr="00681F27" w:rsidRDefault="00681F27" w:rsidP="00681F27">
      <w:r w:rsidRPr="00681F27">
        <w:t>        &lt;/style&gt;</w:t>
      </w:r>
    </w:p>
    <w:p w14:paraId="4A296FEE" w14:textId="77777777" w:rsidR="00681F27" w:rsidRPr="00681F27" w:rsidRDefault="00681F27" w:rsidP="00681F27">
      <w:r w:rsidRPr="00681F27">
        <w:t>    &lt;/head&gt;</w:t>
      </w:r>
    </w:p>
    <w:p w14:paraId="32B7DA4C" w14:textId="77777777" w:rsidR="00681F27" w:rsidRPr="00681F27" w:rsidRDefault="00681F27" w:rsidP="00681F27">
      <w:r w:rsidRPr="00681F27">
        <w:t>    &lt;body&gt;</w:t>
      </w:r>
    </w:p>
    <w:p w14:paraId="523E7178" w14:textId="77777777" w:rsidR="00681F27" w:rsidRPr="00681F27" w:rsidRDefault="00681F27" w:rsidP="00681F27">
      <w:r w:rsidRPr="00681F27">
        <w:t>        &lt;div class="max-box"&gt;This box will be at least 200px or 50% of the screen,whichever is larger.&lt;/div&gt;</w:t>
      </w:r>
    </w:p>
    <w:p w14:paraId="4093FCF5" w14:textId="77777777" w:rsidR="00681F27" w:rsidRPr="00681F27" w:rsidRDefault="00681F27" w:rsidP="00681F27">
      <w:r w:rsidRPr="00681F27">
        <w:t>    &lt;/body&gt;</w:t>
      </w:r>
    </w:p>
    <w:p w14:paraId="085C2038" w14:textId="77777777" w:rsidR="00681F27" w:rsidRDefault="00681F27" w:rsidP="00681F27">
      <w:r w:rsidRPr="00681F27">
        <w:t>&lt;/html&gt;</w:t>
      </w:r>
    </w:p>
    <w:p w14:paraId="681A2174" w14:textId="18B3DCA4" w:rsidR="00E04305" w:rsidRPr="00681F27" w:rsidRDefault="00E04305" w:rsidP="00681F2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85C72D7" w14:textId="6E437806" w:rsidR="00681F27" w:rsidRDefault="00681F27">
      <w:r w:rsidRPr="00681F27">
        <w:rPr>
          <w:noProof/>
        </w:rPr>
        <w:drawing>
          <wp:inline distT="0" distB="0" distL="0" distR="0" wp14:anchorId="2D607DBF" wp14:editId="27A8F815">
            <wp:extent cx="5731510" cy="840105"/>
            <wp:effectExtent l="0" t="0" r="2540" b="0"/>
            <wp:docPr id="148007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46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153A" w14:textId="77777777" w:rsidR="00681F27" w:rsidRDefault="00681F27">
      <w:r>
        <w:br w:type="page"/>
      </w:r>
    </w:p>
    <w:p w14:paraId="5B780642" w14:textId="7244F4D8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100</w:t>
      </w:r>
    </w:p>
    <w:p w14:paraId="26950704" w14:textId="373C5E10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::first-line’</w:t>
      </w:r>
      <w:r>
        <w:rPr>
          <w:b/>
          <w:bCs/>
          <w:sz w:val="28"/>
          <w:szCs w:val="28"/>
        </w:rPr>
        <w:t xml:space="preserve"> in CSS.</w:t>
      </w:r>
    </w:p>
    <w:p w14:paraId="3E3AF3A7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E4E5FD5" w14:textId="77777777" w:rsidR="00E04305" w:rsidRPr="00E04305" w:rsidRDefault="00E04305" w:rsidP="00E04305">
      <w:r w:rsidRPr="00E04305">
        <w:t>&lt;!DOCTYPE html&gt;</w:t>
      </w:r>
    </w:p>
    <w:p w14:paraId="6FBF303D" w14:textId="77777777" w:rsidR="00E04305" w:rsidRPr="00E04305" w:rsidRDefault="00E04305" w:rsidP="00E04305">
      <w:r w:rsidRPr="00E04305">
        <w:t>&lt;html&gt;</w:t>
      </w:r>
    </w:p>
    <w:p w14:paraId="14AA92E8" w14:textId="77777777" w:rsidR="00E04305" w:rsidRPr="00E04305" w:rsidRDefault="00E04305" w:rsidP="00E04305">
      <w:r w:rsidRPr="00E04305">
        <w:t>    &lt;head&gt;</w:t>
      </w:r>
    </w:p>
    <w:p w14:paraId="6ED27804" w14:textId="77777777" w:rsidR="00E04305" w:rsidRPr="00E04305" w:rsidRDefault="00E04305" w:rsidP="00E04305">
      <w:r w:rsidRPr="00E04305">
        <w:t>        &lt;title&gt;First Line&lt;/title&gt;</w:t>
      </w:r>
    </w:p>
    <w:p w14:paraId="1B5311F7" w14:textId="77777777" w:rsidR="00E04305" w:rsidRPr="00E04305" w:rsidRDefault="00E04305" w:rsidP="00E04305">
      <w:r w:rsidRPr="00E04305">
        <w:t>        &lt;style&gt;</w:t>
      </w:r>
    </w:p>
    <w:p w14:paraId="5CE4E268" w14:textId="77777777" w:rsidR="00E04305" w:rsidRPr="00E04305" w:rsidRDefault="00E04305" w:rsidP="00E04305">
      <w:r w:rsidRPr="00E04305">
        <w:t>          p::first-line {</w:t>
      </w:r>
    </w:p>
    <w:p w14:paraId="53CE9A07" w14:textId="77777777" w:rsidR="00E04305" w:rsidRPr="00E04305" w:rsidRDefault="00E04305" w:rsidP="00E04305">
      <w:r w:rsidRPr="00E04305">
        <w:t>            font-weight: bold;</w:t>
      </w:r>
    </w:p>
    <w:p w14:paraId="37F7EE1D" w14:textId="77777777" w:rsidR="00E04305" w:rsidRPr="00E04305" w:rsidRDefault="00E04305" w:rsidP="00E04305">
      <w:r w:rsidRPr="00E04305">
        <w:t>            color: red;</w:t>
      </w:r>
    </w:p>
    <w:p w14:paraId="3D7693C5" w14:textId="77777777" w:rsidR="00E04305" w:rsidRPr="00E04305" w:rsidRDefault="00E04305" w:rsidP="00E04305">
      <w:r w:rsidRPr="00E04305">
        <w:t>          }</w:t>
      </w:r>
    </w:p>
    <w:p w14:paraId="090FC01D" w14:textId="77777777" w:rsidR="00E04305" w:rsidRPr="00E04305" w:rsidRDefault="00E04305" w:rsidP="00E04305">
      <w:r w:rsidRPr="00E04305">
        <w:t>        &lt;/style&gt;</w:t>
      </w:r>
    </w:p>
    <w:p w14:paraId="3C49E051" w14:textId="77777777" w:rsidR="00E04305" w:rsidRPr="00E04305" w:rsidRDefault="00E04305" w:rsidP="00E04305">
      <w:r w:rsidRPr="00E04305">
        <w:t>    &lt;/head&gt;</w:t>
      </w:r>
    </w:p>
    <w:p w14:paraId="792F5DB6" w14:textId="77777777" w:rsidR="00E04305" w:rsidRPr="00E04305" w:rsidRDefault="00E04305" w:rsidP="00E04305">
      <w:r w:rsidRPr="00E04305">
        <w:t>    &lt;body&gt;</w:t>
      </w:r>
    </w:p>
    <w:p w14:paraId="292B0A9A" w14:textId="77777777" w:rsidR="00E04305" w:rsidRPr="00E04305" w:rsidRDefault="00E04305" w:rsidP="00E04305">
      <w:r w:rsidRPr="00E04305">
        <w:t xml:space="preserve">        &lt;p&gt;This is a long paragraph demonstrating how the first line gets a different style using </w:t>
      </w:r>
    </w:p>
    <w:p w14:paraId="7342769B" w14:textId="77777777" w:rsidR="00E04305" w:rsidRPr="00E04305" w:rsidRDefault="00E04305" w:rsidP="00E04305">
      <w:r w:rsidRPr="00E04305">
        <w:t>        the ::first-line pseudo-element. The rest of the paragraph looks normal. I'm practice VScode.&lt;/p&gt;</w:t>
      </w:r>
    </w:p>
    <w:p w14:paraId="57CD0F25" w14:textId="77777777" w:rsidR="00E04305" w:rsidRPr="00E04305" w:rsidRDefault="00E04305" w:rsidP="00E04305">
      <w:r w:rsidRPr="00E04305">
        <w:t>    &lt;/body&gt;</w:t>
      </w:r>
    </w:p>
    <w:p w14:paraId="70CADB93" w14:textId="77777777" w:rsidR="00E04305" w:rsidRDefault="00E04305" w:rsidP="00E04305">
      <w:r w:rsidRPr="00E04305">
        <w:t>&lt;/html&gt;</w:t>
      </w:r>
    </w:p>
    <w:p w14:paraId="5B8C15E1" w14:textId="5FEDFCF3" w:rsidR="00C80EF6" w:rsidRPr="00E04305" w:rsidRDefault="00C80EF6" w:rsidP="00E04305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F0AB5EC" w14:textId="139E22A3" w:rsidR="00681F27" w:rsidRDefault="00E04305">
      <w:r w:rsidRPr="00E04305">
        <w:rPr>
          <w:noProof/>
        </w:rPr>
        <w:drawing>
          <wp:inline distT="0" distB="0" distL="0" distR="0" wp14:anchorId="34A38B7A" wp14:editId="574EDE1F">
            <wp:extent cx="5731510" cy="741045"/>
            <wp:effectExtent l="0" t="0" r="2540" b="1905"/>
            <wp:docPr id="5220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01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D46" w14:textId="77777777" w:rsidR="00681F27" w:rsidRDefault="00681F27">
      <w:r>
        <w:br w:type="page"/>
      </w:r>
    </w:p>
    <w:p w14:paraId="76A22747" w14:textId="56FA351B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101</w:t>
      </w:r>
    </w:p>
    <w:p w14:paraId="45C9D849" w14:textId="799210F4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::first-letter</w:t>
      </w:r>
      <w:r>
        <w:rPr>
          <w:b/>
          <w:bCs/>
          <w:sz w:val="28"/>
          <w:szCs w:val="28"/>
        </w:rPr>
        <w:t>’  in CSS.</w:t>
      </w:r>
    </w:p>
    <w:p w14:paraId="6B7B4E58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181F6FF" w14:textId="77777777" w:rsidR="00E9067A" w:rsidRPr="00E9067A" w:rsidRDefault="00E9067A" w:rsidP="00E9067A">
      <w:r w:rsidRPr="00E9067A">
        <w:t>&lt;!DOCTYPE html&gt;</w:t>
      </w:r>
    </w:p>
    <w:p w14:paraId="71ED42DD" w14:textId="77777777" w:rsidR="00E9067A" w:rsidRPr="00E9067A" w:rsidRDefault="00E9067A" w:rsidP="00E9067A">
      <w:r w:rsidRPr="00E9067A">
        <w:t>&lt;html&gt;</w:t>
      </w:r>
    </w:p>
    <w:p w14:paraId="362B1B43" w14:textId="77777777" w:rsidR="00E9067A" w:rsidRPr="00E9067A" w:rsidRDefault="00E9067A" w:rsidP="00E9067A">
      <w:r w:rsidRPr="00E9067A">
        <w:t>    &lt;head&gt;</w:t>
      </w:r>
    </w:p>
    <w:p w14:paraId="2EC1ABD6" w14:textId="77777777" w:rsidR="00E9067A" w:rsidRPr="00E9067A" w:rsidRDefault="00E9067A" w:rsidP="00E9067A">
      <w:r w:rsidRPr="00E9067A">
        <w:t>        &lt;title&gt;First Letter&lt;/title&gt;</w:t>
      </w:r>
    </w:p>
    <w:p w14:paraId="56EA0A0E" w14:textId="77777777" w:rsidR="00E9067A" w:rsidRPr="00E9067A" w:rsidRDefault="00E9067A" w:rsidP="00E9067A">
      <w:r w:rsidRPr="00E9067A">
        <w:t>        &lt;style&gt;</w:t>
      </w:r>
    </w:p>
    <w:p w14:paraId="6B90A8B4" w14:textId="77777777" w:rsidR="00E9067A" w:rsidRPr="00E9067A" w:rsidRDefault="00E9067A" w:rsidP="00E9067A">
      <w:r w:rsidRPr="00E9067A">
        <w:t>           p::first-letter {</w:t>
      </w:r>
    </w:p>
    <w:p w14:paraId="27A4F7A1" w14:textId="77777777" w:rsidR="00E9067A" w:rsidRPr="00E9067A" w:rsidRDefault="00E9067A" w:rsidP="00E9067A">
      <w:r w:rsidRPr="00E9067A">
        <w:t>                font-size: 200%;</w:t>
      </w:r>
    </w:p>
    <w:p w14:paraId="7EBCA73D" w14:textId="77777777" w:rsidR="00E9067A" w:rsidRPr="00E9067A" w:rsidRDefault="00E9067A" w:rsidP="00E9067A">
      <w:r w:rsidRPr="00E9067A">
        <w:t>                color: blue;</w:t>
      </w:r>
    </w:p>
    <w:p w14:paraId="2668C181" w14:textId="77777777" w:rsidR="00E9067A" w:rsidRPr="00E9067A" w:rsidRDefault="00E9067A" w:rsidP="00E9067A">
      <w:r w:rsidRPr="00E9067A">
        <w:t>           }      </w:t>
      </w:r>
    </w:p>
    <w:p w14:paraId="1BD42C89" w14:textId="77777777" w:rsidR="00E9067A" w:rsidRPr="00E9067A" w:rsidRDefault="00E9067A" w:rsidP="00E9067A">
      <w:r w:rsidRPr="00E9067A">
        <w:t>             &lt;/style&gt;</w:t>
      </w:r>
    </w:p>
    <w:p w14:paraId="35BD3FDD" w14:textId="77777777" w:rsidR="00E9067A" w:rsidRPr="00E9067A" w:rsidRDefault="00E9067A" w:rsidP="00E9067A">
      <w:r w:rsidRPr="00E9067A">
        <w:t>    &lt;/head&gt;</w:t>
      </w:r>
    </w:p>
    <w:p w14:paraId="3847CEB0" w14:textId="77777777" w:rsidR="00E9067A" w:rsidRPr="00E9067A" w:rsidRDefault="00E9067A" w:rsidP="00E9067A">
      <w:r w:rsidRPr="00E9067A">
        <w:t>    &lt;body&gt;</w:t>
      </w:r>
    </w:p>
    <w:p w14:paraId="35D101C4" w14:textId="77777777" w:rsidR="00E9067A" w:rsidRPr="00E9067A" w:rsidRDefault="00E9067A" w:rsidP="00E9067A">
      <w:r w:rsidRPr="00E9067A">
        <w:t>        &lt;p&gt;This is a long paragraph demonstrating how the first line gets a different style using the ::first-letter pseudo-element. The rest of the paragraph looks normal.&lt;/p&gt;</w:t>
      </w:r>
    </w:p>
    <w:p w14:paraId="2E3D8F26" w14:textId="77777777" w:rsidR="00E9067A" w:rsidRPr="00E9067A" w:rsidRDefault="00E9067A" w:rsidP="00E9067A">
      <w:r w:rsidRPr="00E9067A">
        <w:t>    &lt;/body&gt;</w:t>
      </w:r>
    </w:p>
    <w:p w14:paraId="0AA98192" w14:textId="77777777" w:rsidR="00E9067A" w:rsidRDefault="00E9067A" w:rsidP="00E9067A">
      <w:r w:rsidRPr="00E9067A">
        <w:t>&lt;/html&gt;</w:t>
      </w:r>
    </w:p>
    <w:p w14:paraId="55299E3E" w14:textId="35215FD6" w:rsidR="00C80EF6" w:rsidRPr="00E9067A" w:rsidRDefault="00C80EF6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829D39D" w14:textId="7E9EFDE0" w:rsidR="00681F27" w:rsidRDefault="00E9067A">
      <w:r w:rsidRPr="00E9067A">
        <w:rPr>
          <w:noProof/>
        </w:rPr>
        <w:drawing>
          <wp:inline distT="0" distB="0" distL="0" distR="0" wp14:anchorId="347E8944" wp14:editId="0E8904D6">
            <wp:extent cx="5731510" cy="881380"/>
            <wp:effectExtent l="0" t="0" r="2540" b="0"/>
            <wp:docPr id="212148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677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50D2" w14:textId="77777777" w:rsidR="00681F27" w:rsidRDefault="00681F27">
      <w:r>
        <w:br w:type="page"/>
      </w:r>
    </w:p>
    <w:p w14:paraId="34064431" w14:textId="546A1B16" w:rsidR="00681F27" w:rsidRDefault="00681F27"/>
    <w:p w14:paraId="74798066" w14:textId="1F802596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102</w:t>
      </w:r>
    </w:p>
    <w:p w14:paraId="743FC1C3" w14:textId="3732683B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::before</w:t>
      </w:r>
      <w:r>
        <w:rPr>
          <w:b/>
          <w:bCs/>
          <w:sz w:val="28"/>
          <w:szCs w:val="28"/>
        </w:rPr>
        <w:t>’ in CSS.</w:t>
      </w:r>
    </w:p>
    <w:p w14:paraId="4CF947A8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E3DA5A1" w14:textId="77777777" w:rsidR="00E9067A" w:rsidRPr="00E9067A" w:rsidRDefault="00E9067A" w:rsidP="00E9067A">
      <w:r w:rsidRPr="00E9067A">
        <w:t>&lt;!DOCTYPE html&gt;</w:t>
      </w:r>
    </w:p>
    <w:p w14:paraId="5E07DE5D" w14:textId="77777777" w:rsidR="00E9067A" w:rsidRPr="00E9067A" w:rsidRDefault="00E9067A" w:rsidP="00E9067A">
      <w:r w:rsidRPr="00E9067A">
        <w:t>&lt;html&gt;</w:t>
      </w:r>
    </w:p>
    <w:p w14:paraId="6EEA7D8F" w14:textId="77777777" w:rsidR="00E9067A" w:rsidRPr="00E9067A" w:rsidRDefault="00E9067A" w:rsidP="00E9067A">
      <w:r w:rsidRPr="00E9067A">
        <w:t>    &lt;head&gt;</w:t>
      </w:r>
    </w:p>
    <w:p w14:paraId="34DFC6BE" w14:textId="77777777" w:rsidR="00E9067A" w:rsidRPr="00E9067A" w:rsidRDefault="00E9067A" w:rsidP="00E9067A">
      <w:r w:rsidRPr="00E9067A">
        <w:t>        &lt;title&gt;Before element&lt;/title&gt;</w:t>
      </w:r>
    </w:p>
    <w:p w14:paraId="07D8412A" w14:textId="77777777" w:rsidR="00E9067A" w:rsidRPr="00E9067A" w:rsidRDefault="00E9067A" w:rsidP="00E9067A">
      <w:r w:rsidRPr="00E9067A">
        <w:t>        &lt;style&gt;</w:t>
      </w:r>
    </w:p>
    <w:p w14:paraId="0E48AF71" w14:textId="77777777" w:rsidR="00E9067A" w:rsidRPr="00E9067A" w:rsidRDefault="00E9067A" w:rsidP="00E9067A">
      <w:r w:rsidRPr="00E9067A">
        <w:t>           h1::before{</w:t>
      </w:r>
    </w:p>
    <w:p w14:paraId="157F4AF5" w14:textId="77777777" w:rsidR="00E9067A" w:rsidRPr="00E9067A" w:rsidRDefault="00E9067A" w:rsidP="00E9067A">
      <w:r w:rsidRPr="00E9067A">
        <w:t>            content: "</w:t>
      </w:r>
      <w:r w:rsidRPr="00E9067A">
        <w:rPr>
          <w:rFonts w:ascii="Segoe UI Emoji" w:hAnsi="Segoe UI Emoji" w:cs="Segoe UI Emoji"/>
        </w:rPr>
        <w:t>⭐</w:t>
      </w:r>
      <w:r w:rsidRPr="00E9067A">
        <w:t>";</w:t>
      </w:r>
    </w:p>
    <w:p w14:paraId="4F6B68BA" w14:textId="77777777" w:rsidR="00E9067A" w:rsidRPr="00E9067A" w:rsidRDefault="00E9067A" w:rsidP="00E9067A">
      <w:r w:rsidRPr="00E9067A">
        <w:t>            color: gold;</w:t>
      </w:r>
    </w:p>
    <w:p w14:paraId="669D8B99" w14:textId="77777777" w:rsidR="00E9067A" w:rsidRPr="00E9067A" w:rsidRDefault="00E9067A" w:rsidP="00E9067A">
      <w:r w:rsidRPr="00E9067A">
        <w:t>           }</w:t>
      </w:r>
    </w:p>
    <w:p w14:paraId="4501593A" w14:textId="77777777" w:rsidR="00E9067A" w:rsidRPr="00E9067A" w:rsidRDefault="00E9067A" w:rsidP="00E9067A">
      <w:r w:rsidRPr="00E9067A">
        <w:t>        &lt;/style&gt;</w:t>
      </w:r>
    </w:p>
    <w:p w14:paraId="5FC8EE72" w14:textId="77777777" w:rsidR="00E9067A" w:rsidRPr="00E9067A" w:rsidRDefault="00E9067A" w:rsidP="00E9067A">
      <w:r w:rsidRPr="00E9067A">
        <w:t>    &lt;/head&gt;</w:t>
      </w:r>
    </w:p>
    <w:p w14:paraId="3A70663A" w14:textId="77777777" w:rsidR="00E9067A" w:rsidRPr="00E9067A" w:rsidRDefault="00E9067A" w:rsidP="00E9067A">
      <w:r w:rsidRPr="00E9067A">
        <w:t>    &lt;body&gt;</w:t>
      </w:r>
    </w:p>
    <w:p w14:paraId="050E9E9C" w14:textId="77777777" w:rsidR="00E9067A" w:rsidRPr="00E9067A" w:rsidRDefault="00E9067A" w:rsidP="00E9067A">
      <w:r w:rsidRPr="00E9067A">
        <w:t>        &lt;h1&gt;Welcome&lt;/h1&gt;</w:t>
      </w:r>
    </w:p>
    <w:p w14:paraId="1CE76A7D" w14:textId="77777777" w:rsidR="00E9067A" w:rsidRPr="00E9067A" w:rsidRDefault="00E9067A" w:rsidP="00E9067A">
      <w:r w:rsidRPr="00E9067A">
        <w:t>    &lt;/body&gt;</w:t>
      </w:r>
    </w:p>
    <w:p w14:paraId="74ED1081" w14:textId="77777777" w:rsidR="00E9067A" w:rsidRDefault="00E9067A" w:rsidP="00E9067A">
      <w:r w:rsidRPr="00E9067A">
        <w:t>&lt;/html&gt;</w:t>
      </w:r>
    </w:p>
    <w:p w14:paraId="60905D18" w14:textId="4BAD23E2" w:rsidR="00C80EF6" w:rsidRPr="00E9067A" w:rsidRDefault="00C80EF6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59DF7E8" w14:textId="354874E6" w:rsidR="00681F27" w:rsidRDefault="00E9067A">
      <w:r w:rsidRPr="00E9067A">
        <w:rPr>
          <w:noProof/>
        </w:rPr>
        <w:drawing>
          <wp:inline distT="0" distB="0" distL="0" distR="0" wp14:anchorId="37B963DC" wp14:editId="6870A766">
            <wp:extent cx="5731510" cy="879475"/>
            <wp:effectExtent l="0" t="0" r="2540" b="0"/>
            <wp:docPr id="33597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710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F27">
        <w:br w:type="page"/>
      </w:r>
    </w:p>
    <w:p w14:paraId="123ECE94" w14:textId="00F21CFB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103</w:t>
      </w:r>
    </w:p>
    <w:p w14:paraId="0E87AF61" w14:textId="5AAE1BB9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::after</w:t>
      </w:r>
      <w:r>
        <w:rPr>
          <w:b/>
          <w:bCs/>
          <w:sz w:val="28"/>
          <w:szCs w:val="28"/>
        </w:rPr>
        <w:t>’ property in CSS.</w:t>
      </w:r>
    </w:p>
    <w:p w14:paraId="065FC4C7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BB91FC2" w14:textId="77777777" w:rsidR="00E9067A" w:rsidRPr="00E9067A" w:rsidRDefault="00E9067A" w:rsidP="00E9067A">
      <w:r w:rsidRPr="00E9067A">
        <w:t>&lt;!DOCTYPE html&gt;</w:t>
      </w:r>
    </w:p>
    <w:p w14:paraId="18043311" w14:textId="77777777" w:rsidR="00E9067A" w:rsidRPr="00E9067A" w:rsidRDefault="00E9067A" w:rsidP="00E9067A">
      <w:r w:rsidRPr="00E9067A">
        <w:t>&lt;html&gt;</w:t>
      </w:r>
    </w:p>
    <w:p w14:paraId="7427C1A1" w14:textId="77777777" w:rsidR="00E9067A" w:rsidRPr="00E9067A" w:rsidRDefault="00E9067A" w:rsidP="00E9067A">
      <w:r w:rsidRPr="00E9067A">
        <w:t>    &lt;head&gt;</w:t>
      </w:r>
    </w:p>
    <w:p w14:paraId="343C2F01" w14:textId="77777777" w:rsidR="00E9067A" w:rsidRPr="00E9067A" w:rsidRDefault="00E9067A" w:rsidP="00E9067A">
      <w:r w:rsidRPr="00E9067A">
        <w:t>        &lt;title&gt;After element&lt;/title&gt;</w:t>
      </w:r>
    </w:p>
    <w:p w14:paraId="03E41A66" w14:textId="77777777" w:rsidR="00E9067A" w:rsidRPr="00E9067A" w:rsidRDefault="00E9067A" w:rsidP="00E9067A">
      <w:r w:rsidRPr="00E9067A">
        <w:t>        &lt;style&gt;</w:t>
      </w:r>
    </w:p>
    <w:p w14:paraId="60D57725" w14:textId="77777777" w:rsidR="00E9067A" w:rsidRPr="00E9067A" w:rsidRDefault="00E9067A" w:rsidP="00E9067A">
      <w:r w:rsidRPr="00E9067A">
        <w:t>        h1::after {</w:t>
      </w:r>
    </w:p>
    <w:p w14:paraId="7848BA34" w14:textId="77777777" w:rsidR="00E9067A" w:rsidRPr="00E9067A" w:rsidRDefault="00E9067A" w:rsidP="00E9067A">
      <w:r w:rsidRPr="00E9067A">
        <w:t>            content:"</w:t>
      </w:r>
      <w:r w:rsidRPr="00E9067A">
        <w:rPr>
          <w:rFonts w:ascii="Segoe UI Emoji" w:hAnsi="Segoe UI Emoji" w:cs="Segoe UI Emoji"/>
        </w:rPr>
        <w:t>✅</w:t>
      </w:r>
      <w:r w:rsidRPr="00E9067A">
        <w:t>" ;</w:t>
      </w:r>
    </w:p>
    <w:p w14:paraId="191C4F16" w14:textId="77777777" w:rsidR="00E9067A" w:rsidRPr="00E9067A" w:rsidRDefault="00E9067A" w:rsidP="00E9067A">
      <w:r w:rsidRPr="00E9067A">
        <w:t>            color: green;</w:t>
      </w:r>
    </w:p>
    <w:p w14:paraId="6E12AB92" w14:textId="77777777" w:rsidR="00E9067A" w:rsidRPr="00E9067A" w:rsidRDefault="00E9067A" w:rsidP="00E9067A">
      <w:r w:rsidRPr="00E9067A">
        <w:t>        }</w:t>
      </w:r>
    </w:p>
    <w:p w14:paraId="5D4D032A" w14:textId="77777777" w:rsidR="00E9067A" w:rsidRPr="00E9067A" w:rsidRDefault="00E9067A" w:rsidP="00E9067A">
      <w:r w:rsidRPr="00E9067A">
        <w:t>        &lt;/style&gt;</w:t>
      </w:r>
    </w:p>
    <w:p w14:paraId="6E7F374D" w14:textId="77777777" w:rsidR="00E9067A" w:rsidRPr="00E9067A" w:rsidRDefault="00E9067A" w:rsidP="00E9067A">
      <w:r w:rsidRPr="00E9067A">
        <w:t>    &lt;/head&gt;</w:t>
      </w:r>
    </w:p>
    <w:p w14:paraId="21796508" w14:textId="77777777" w:rsidR="00E9067A" w:rsidRPr="00E9067A" w:rsidRDefault="00E9067A" w:rsidP="00E9067A">
      <w:r w:rsidRPr="00E9067A">
        <w:t>    &lt;body&gt;</w:t>
      </w:r>
    </w:p>
    <w:p w14:paraId="4925B8A6" w14:textId="77777777" w:rsidR="00E9067A" w:rsidRPr="00E9067A" w:rsidRDefault="00E9067A" w:rsidP="00E9067A">
      <w:r w:rsidRPr="00E9067A">
        <w:t>        &lt;h1&gt;Task Complete&lt;/h1&gt;</w:t>
      </w:r>
    </w:p>
    <w:p w14:paraId="4729A2DA" w14:textId="77777777" w:rsidR="00E9067A" w:rsidRPr="00E9067A" w:rsidRDefault="00E9067A" w:rsidP="00E9067A">
      <w:r w:rsidRPr="00E9067A">
        <w:t>    &lt;/body&gt;</w:t>
      </w:r>
    </w:p>
    <w:p w14:paraId="23596A47" w14:textId="77777777" w:rsidR="00E9067A" w:rsidRDefault="00E9067A" w:rsidP="00E9067A">
      <w:r w:rsidRPr="00E9067A">
        <w:t>&lt;/html&gt;</w:t>
      </w:r>
    </w:p>
    <w:p w14:paraId="435A7966" w14:textId="145BCEAE" w:rsidR="00C80EF6" w:rsidRPr="00E9067A" w:rsidRDefault="00C80EF6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7850052" w14:textId="6D15941D" w:rsidR="00681F27" w:rsidRDefault="00E9067A">
      <w:r w:rsidRPr="00E9067A">
        <w:rPr>
          <w:noProof/>
        </w:rPr>
        <w:drawing>
          <wp:inline distT="0" distB="0" distL="0" distR="0" wp14:anchorId="6FE00F8C" wp14:editId="517BDC2F">
            <wp:extent cx="5731510" cy="798830"/>
            <wp:effectExtent l="0" t="0" r="2540" b="1270"/>
            <wp:docPr id="105975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599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1B8" w14:textId="77777777" w:rsidR="00681F27" w:rsidRDefault="00681F27">
      <w:r>
        <w:br w:type="page"/>
      </w:r>
    </w:p>
    <w:p w14:paraId="230CC409" w14:textId="190A6929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104</w:t>
      </w:r>
    </w:p>
    <w:p w14:paraId="3BC95A85" w14:textId="0E628274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::selection’</w:t>
      </w:r>
      <w:r>
        <w:rPr>
          <w:b/>
          <w:bCs/>
          <w:sz w:val="28"/>
          <w:szCs w:val="28"/>
        </w:rPr>
        <w:t xml:space="preserve"> in CSS.</w:t>
      </w:r>
    </w:p>
    <w:p w14:paraId="36A28492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0683CDB" w14:textId="77777777" w:rsidR="00E9067A" w:rsidRPr="00E9067A" w:rsidRDefault="00E9067A" w:rsidP="00E9067A">
      <w:r w:rsidRPr="00E9067A">
        <w:t>&lt;!DOCTYPE html&gt;</w:t>
      </w:r>
    </w:p>
    <w:p w14:paraId="59F36963" w14:textId="77777777" w:rsidR="00E9067A" w:rsidRPr="00E9067A" w:rsidRDefault="00E9067A" w:rsidP="00E9067A">
      <w:r w:rsidRPr="00E9067A">
        <w:t>&lt;html&gt;</w:t>
      </w:r>
    </w:p>
    <w:p w14:paraId="6A1ECDE9" w14:textId="77777777" w:rsidR="00E9067A" w:rsidRPr="00E9067A" w:rsidRDefault="00E9067A" w:rsidP="00E9067A">
      <w:r w:rsidRPr="00E9067A">
        <w:t>    &lt;head&gt;</w:t>
      </w:r>
    </w:p>
    <w:p w14:paraId="3ACE4068" w14:textId="77777777" w:rsidR="00E9067A" w:rsidRPr="00E9067A" w:rsidRDefault="00E9067A" w:rsidP="00E9067A">
      <w:r w:rsidRPr="00E9067A">
        <w:t>        &lt;title&gt;Selection&lt;/title&gt;</w:t>
      </w:r>
    </w:p>
    <w:p w14:paraId="1589AAAE" w14:textId="77777777" w:rsidR="00E9067A" w:rsidRPr="00E9067A" w:rsidRDefault="00E9067A" w:rsidP="00E9067A">
      <w:r w:rsidRPr="00E9067A">
        <w:t>        &lt;style&gt;</w:t>
      </w:r>
    </w:p>
    <w:p w14:paraId="5D6580F8" w14:textId="77777777" w:rsidR="00E9067A" w:rsidRPr="00E9067A" w:rsidRDefault="00E9067A" w:rsidP="00E9067A">
      <w:r w:rsidRPr="00E9067A">
        <w:t>            p::selection {</w:t>
      </w:r>
    </w:p>
    <w:p w14:paraId="1A1186EF" w14:textId="77777777" w:rsidR="00E9067A" w:rsidRPr="00E9067A" w:rsidRDefault="00E9067A" w:rsidP="00E9067A">
      <w:r w:rsidRPr="00E9067A">
        <w:t>                background: yellow;</w:t>
      </w:r>
    </w:p>
    <w:p w14:paraId="2D723453" w14:textId="77777777" w:rsidR="00E9067A" w:rsidRPr="00E9067A" w:rsidRDefault="00E9067A" w:rsidP="00E9067A">
      <w:r w:rsidRPr="00E9067A">
        <w:t>                color:black ;</w:t>
      </w:r>
    </w:p>
    <w:p w14:paraId="114E2228" w14:textId="77777777" w:rsidR="00E9067A" w:rsidRPr="00E9067A" w:rsidRDefault="00E9067A" w:rsidP="00E9067A">
      <w:r w:rsidRPr="00E9067A">
        <w:t>            }</w:t>
      </w:r>
    </w:p>
    <w:p w14:paraId="7D810F60" w14:textId="77777777" w:rsidR="00E9067A" w:rsidRPr="00E9067A" w:rsidRDefault="00E9067A" w:rsidP="00E9067A">
      <w:r w:rsidRPr="00E9067A">
        <w:t>        &lt;/style&gt;</w:t>
      </w:r>
    </w:p>
    <w:p w14:paraId="5B37D494" w14:textId="77777777" w:rsidR="00E9067A" w:rsidRPr="00E9067A" w:rsidRDefault="00E9067A" w:rsidP="00E9067A">
      <w:r w:rsidRPr="00E9067A">
        <w:t>    &lt;/head&gt;</w:t>
      </w:r>
    </w:p>
    <w:p w14:paraId="07E3119A" w14:textId="77777777" w:rsidR="00E9067A" w:rsidRPr="00E9067A" w:rsidRDefault="00E9067A" w:rsidP="00E9067A">
      <w:r w:rsidRPr="00E9067A">
        <w:t>    &lt;body&gt;</w:t>
      </w:r>
    </w:p>
    <w:p w14:paraId="2D2700A3" w14:textId="77777777" w:rsidR="00E9067A" w:rsidRPr="00E9067A" w:rsidRDefault="00E9067A" w:rsidP="00E9067A">
      <w:r w:rsidRPr="00E9067A">
        <w:t>        &lt;p&gt;Try selecting this text to see the custom selection styling.&lt;/p&gt;</w:t>
      </w:r>
    </w:p>
    <w:p w14:paraId="4C502FD3" w14:textId="77777777" w:rsidR="00E9067A" w:rsidRPr="00E9067A" w:rsidRDefault="00E9067A" w:rsidP="00E9067A">
      <w:r w:rsidRPr="00E9067A">
        <w:t>    &lt;/body&gt;</w:t>
      </w:r>
    </w:p>
    <w:p w14:paraId="3B479DD9" w14:textId="77777777" w:rsidR="00E9067A" w:rsidRDefault="00E9067A" w:rsidP="00E9067A">
      <w:r w:rsidRPr="00E9067A">
        <w:t>&lt;/html&gt;</w:t>
      </w:r>
    </w:p>
    <w:p w14:paraId="2E86EC37" w14:textId="4B1EC463" w:rsidR="00C80EF6" w:rsidRPr="00E9067A" w:rsidRDefault="00C80EF6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47E9D97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E9067A">
        <w:rPr>
          <w:noProof/>
        </w:rPr>
        <w:drawing>
          <wp:inline distT="0" distB="0" distL="0" distR="0" wp14:anchorId="3E856A75" wp14:editId="2F80DD40">
            <wp:extent cx="5731510" cy="699135"/>
            <wp:effectExtent l="0" t="0" r="2540" b="5715"/>
            <wp:docPr id="165884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4729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67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F8774B1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2B766F18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3D3AC732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696999D3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771793DF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727075A9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50740CEB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69162D48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6A4CEC6B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155480F4" w14:textId="77777777" w:rsidR="00E9067A" w:rsidRDefault="00E9067A" w:rsidP="00E9067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13C4B03B" w14:textId="74008F27" w:rsidR="00E9067A" w:rsidRPr="00D5001E" w:rsidRDefault="00E9067A" w:rsidP="00E9067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105</w:t>
      </w:r>
    </w:p>
    <w:p w14:paraId="7BA97D14" w14:textId="28E67E76" w:rsidR="00E9067A" w:rsidRPr="00D5001E" w:rsidRDefault="00E9067A" w:rsidP="00E9067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</w:t>
      </w:r>
      <w:r w:rsidR="002C6698">
        <w:rPr>
          <w:b/>
          <w:bCs/>
          <w:sz w:val="28"/>
          <w:szCs w:val="28"/>
        </w:rPr>
        <w:t>:nth-child()</w:t>
      </w:r>
      <w:r>
        <w:rPr>
          <w:b/>
          <w:bCs/>
          <w:sz w:val="28"/>
          <w:szCs w:val="28"/>
        </w:rPr>
        <w:t>’ in CSS.</w:t>
      </w:r>
    </w:p>
    <w:p w14:paraId="30306A91" w14:textId="77777777" w:rsidR="00E9067A" w:rsidRPr="00D5001E" w:rsidRDefault="00E9067A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39539FD" w14:textId="2CF8F235" w:rsidR="00E9067A" w:rsidRPr="00E9067A" w:rsidRDefault="00E9067A" w:rsidP="00E9067A">
      <w:r w:rsidRPr="00E9067A">
        <w:t>&lt;!DOCTYPE html&gt;</w:t>
      </w:r>
    </w:p>
    <w:p w14:paraId="2EDE741B" w14:textId="77777777" w:rsidR="00E9067A" w:rsidRPr="00E9067A" w:rsidRDefault="00E9067A" w:rsidP="00E9067A">
      <w:r w:rsidRPr="00E9067A">
        <w:t>&lt;html&gt;</w:t>
      </w:r>
    </w:p>
    <w:p w14:paraId="2718F771" w14:textId="77777777" w:rsidR="00E9067A" w:rsidRPr="00E9067A" w:rsidRDefault="00E9067A" w:rsidP="00E9067A">
      <w:r w:rsidRPr="00E9067A">
        <w:t>    &lt;head&gt;</w:t>
      </w:r>
    </w:p>
    <w:p w14:paraId="03D97668" w14:textId="77777777" w:rsidR="00E9067A" w:rsidRPr="00E9067A" w:rsidRDefault="00E9067A" w:rsidP="00E9067A">
      <w:r w:rsidRPr="00E9067A">
        <w:t>        &lt;title&gt;nth-child&lt;/title&gt;</w:t>
      </w:r>
    </w:p>
    <w:p w14:paraId="48A02AC7" w14:textId="77777777" w:rsidR="00E9067A" w:rsidRPr="00E9067A" w:rsidRDefault="00E9067A" w:rsidP="00E9067A">
      <w:r w:rsidRPr="00E9067A">
        <w:t>        &lt;style&gt;</w:t>
      </w:r>
    </w:p>
    <w:p w14:paraId="4395FA92" w14:textId="77777777" w:rsidR="00E9067A" w:rsidRPr="00E9067A" w:rsidRDefault="00E9067A" w:rsidP="00E9067A">
      <w:r w:rsidRPr="00E9067A">
        <w:t>            li:nth-child(Odd) {</w:t>
      </w:r>
    </w:p>
    <w:p w14:paraId="6BBA8A8E" w14:textId="77777777" w:rsidR="00E9067A" w:rsidRPr="00E9067A" w:rsidRDefault="00E9067A" w:rsidP="00E9067A">
      <w:r w:rsidRPr="00E9067A">
        <w:t>            background-color: lightblue;</w:t>
      </w:r>
    </w:p>
    <w:p w14:paraId="6E62496B" w14:textId="77777777" w:rsidR="00E9067A" w:rsidRPr="00E9067A" w:rsidRDefault="00E9067A" w:rsidP="00E9067A">
      <w:r w:rsidRPr="00E9067A">
        <w:t>            }</w:t>
      </w:r>
    </w:p>
    <w:p w14:paraId="4BA773FF" w14:textId="77777777" w:rsidR="00E9067A" w:rsidRPr="00E9067A" w:rsidRDefault="00E9067A" w:rsidP="00E9067A">
      <w:r w:rsidRPr="00E9067A">
        <w:t>        &lt;/style&gt;</w:t>
      </w:r>
    </w:p>
    <w:p w14:paraId="7219EDA7" w14:textId="77777777" w:rsidR="00E9067A" w:rsidRPr="00E9067A" w:rsidRDefault="00E9067A" w:rsidP="00E9067A">
      <w:r w:rsidRPr="00E9067A">
        <w:t>    &lt;/head&gt;</w:t>
      </w:r>
    </w:p>
    <w:p w14:paraId="67BF0EB6" w14:textId="77777777" w:rsidR="00E9067A" w:rsidRPr="00E9067A" w:rsidRDefault="00E9067A" w:rsidP="00E9067A">
      <w:r w:rsidRPr="00E9067A">
        <w:t>    &lt;body&gt;</w:t>
      </w:r>
    </w:p>
    <w:p w14:paraId="27A43D73" w14:textId="77777777" w:rsidR="00E9067A" w:rsidRPr="00E9067A" w:rsidRDefault="00E9067A" w:rsidP="00E9067A">
      <w:r w:rsidRPr="00E9067A">
        <w:t>        &lt;ul&gt;</w:t>
      </w:r>
    </w:p>
    <w:p w14:paraId="62D63CBE" w14:textId="77777777" w:rsidR="00E9067A" w:rsidRPr="00E9067A" w:rsidRDefault="00E9067A" w:rsidP="00E9067A">
      <w:r w:rsidRPr="00E9067A">
        <w:t>            &lt;li&gt;Item 1&lt;/li&gt;</w:t>
      </w:r>
    </w:p>
    <w:p w14:paraId="4FE5284E" w14:textId="77777777" w:rsidR="00E9067A" w:rsidRPr="00E9067A" w:rsidRDefault="00E9067A" w:rsidP="00E9067A">
      <w:r w:rsidRPr="00E9067A">
        <w:t>            &lt;li&gt;Item 2&lt;/li&gt;</w:t>
      </w:r>
    </w:p>
    <w:p w14:paraId="254805AA" w14:textId="77777777" w:rsidR="00E9067A" w:rsidRPr="00E9067A" w:rsidRDefault="00E9067A" w:rsidP="00E9067A">
      <w:r w:rsidRPr="00E9067A">
        <w:t>            &lt;li&gt;Item 3&lt;/li&gt;</w:t>
      </w:r>
    </w:p>
    <w:p w14:paraId="570E0F9E" w14:textId="77777777" w:rsidR="00E9067A" w:rsidRPr="00E9067A" w:rsidRDefault="00E9067A" w:rsidP="00E9067A">
      <w:r w:rsidRPr="00E9067A">
        <w:t>            &lt;li&gt;Item 4&lt;/li&gt;</w:t>
      </w:r>
    </w:p>
    <w:p w14:paraId="5179F777" w14:textId="77777777" w:rsidR="00E9067A" w:rsidRPr="00E9067A" w:rsidRDefault="00E9067A" w:rsidP="00E9067A">
      <w:r w:rsidRPr="00E9067A">
        <w:t>        &lt;/ul&gt;</w:t>
      </w:r>
    </w:p>
    <w:p w14:paraId="4F176C9E" w14:textId="77777777" w:rsidR="00E9067A" w:rsidRPr="00E9067A" w:rsidRDefault="00E9067A" w:rsidP="00E9067A">
      <w:r w:rsidRPr="00E9067A">
        <w:t>    &lt;/body&gt;</w:t>
      </w:r>
    </w:p>
    <w:p w14:paraId="50AEC1D0" w14:textId="77777777" w:rsidR="00E9067A" w:rsidRPr="00E9067A" w:rsidRDefault="00E9067A" w:rsidP="00E9067A">
      <w:r w:rsidRPr="00E9067A">
        <w:t>&lt;/html&gt;&lt;!DOCTYPE html&gt;</w:t>
      </w:r>
    </w:p>
    <w:p w14:paraId="5B4E2F4A" w14:textId="77777777" w:rsidR="00E9067A" w:rsidRPr="00E9067A" w:rsidRDefault="00E9067A" w:rsidP="00E9067A">
      <w:r w:rsidRPr="00E9067A">
        <w:t>&lt;html&gt;</w:t>
      </w:r>
    </w:p>
    <w:p w14:paraId="617904D8" w14:textId="77777777" w:rsidR="00E9067A" w:rsidRPr="00E9067A" w:rsidRDefault="00E9067A" w:rsidP="00E9067A">
      <w:r w:rsidRPr="00E9067A">
        <w:t>    &lt;head&gt;</w:t>
      </w:r>
    </w:p>
    <w:p w14:paraId="7ABBBFF0" w14:textId="77777777" w:rsidR="00E9067A" w:rsidRPr="00E9067A" w:rsidRDefault="00E9067A" w:rsidP="00E9067A">
      <w:r w:rsidRPr="00E9067A">
        <w:t>        &lt;title&gt;nth-child&lt;/title&gt;</w:t>
      </w:r>
    </w:p>
    <w:p w14:paraId="0FBF427E" w14:textId="77777777" w:rsidR="00E9067A" w:rsidRPr="00E9067A" w:rsidRDefault="00E9067A" w:rsidP="00E9067A">
      <w:r w:rsidRPr="00E9067A">
        <w:t>        &lt;style&gt;</w:t>
      </w:r>
    </w:p>
    <w:p w14:paraId="37668941" w14:textId="77777777" w:rsidR="00E9067A" w:rsidRPr="00E9067A" w:rsidRDefault="00E9067A" w:rsidP="00E9067A">
      <w:r w:rsidRPr="00E9067A">
        <w:t>            li:nth-child(Odd) {</w:t>
      </w:r>
    </w:p>
    <w:p w14:paraId="73AC6644" w14:textId="77777777" w:rsidR="00E9067A" w:rsidRPr="00E9067A" w:rsidRDefault="00E9067A" w:rsidP="00E9067A">
      <w:r w:rsidRPr="00E9067A">
        <w:t>            background-color: lightblue;</w:t>
      </w:r>
    </w:p>
    <w:p w14:paraId="37DC2EDF" w14:textId="77777777" w:rsidR="00E9067A" w:rsidRPr="00E9067A" w:rsidRDefault="00E9067A" w:rsidP="00E9067A">
      <w:r w:rsidRPr="00E9067A">
        <w:t>            }</w:t>
      </w:r>
    </w:p>
    <w:p w14:paraId="14FEF7B5" w14:textId="77777777" w:rsidR="00E9067A" w:rsidRPr="00E9067A" w:rsidRDefault="00E9067A" w:rsidP="00E9067A">
      <w:r w:rsidRPr="00E9067A">
        <w:lastRenderedPageBreak/>
        <w:t>        &lt;/style&gt;</w:t>
      </w:r>
    </w:p>
    <w:p w14:paraId="1471944D" w14:textId="77777777" w:rsidR="00E9067A" w:rsidRPr="00E9067A" w:rsidRDefault="00E9067A" w:rsidP="00E9067A">
      <w:r w:rsidRPr="00E9067A">
        <w:t>    &lt;/head&gt;</w:t>
      </w:r>
    </w:p>
    <w:p w14:paraId="645314A1" w14:textId="77777777" w:rsidR="00E9067A" w:rsidRPr="00E9067A" w:rsidRDefault="00E9067A" w:rsidP="00E9067A">
      <w:r w:rsidRPr="00E9067A">
        <w:t>    &lt;body&gt;</w:t>
      </w:r>
    </w:p>
    <w:p w14:paraId="624B4957" w14:textId="77777777" w:rsidR="00E9067A" w:rsidRPr="00E9067A" w:rsidRDefault="00E9067A" w:rsidP="00E9067A">
      <w:r w:rsidRPr="00E9067A">
        <w:t>        &lt;ul&gt;</w:t>
      </w:r>
    </w:p>
    <w:p w14:paraId="7D497B2C" w14:textId="77777777" w:rsidR="00E9067A" w:rsidRPr="00E9067A" w:rsidRDefault="00E9067A" w:rsidP="00E9067A">
      <w:r w:rsidRPr="00E9067A">
        <w:t>            &lt;li&gt;Item 1&lt;/li&gt;</w:t>
      </w:r>
    </w:p>
    <w:p w14:paraId="07074EC2" w14:textId="77777777" w:rsidR="00E9067A" w:rsidRPr="00E9067A" w:rsidRDefault="00E9067A" w:rsidP="00E9067A">
      <w:r w:rsidRPr="00E9067A">
        <w:t>            &lt;li&gt;Item 2&lt;/li&gt;</w:t>
      </w:r>
    </w:p>
    <w:p w14:paraId="3E65210C" w14:textId="77777777" w:rsidR="00E9067A" w:rsidRPr="00E9067A" w:rsidRDefault="00E9067A" w:rsidP="00E9067A">
      <w:r w:rsidRPr="00E9067A">
        <w:t>            &lt;li&gt;Item 3&lt;/li&gt;</w:t>
      </w:r>
    </w:p>
    <w:p w14:paraId="48B1A885" w14:textId="77777777" w:rsidR="00E9067A" w:rsidRPr="00E9067A" w:rsidRDefault="00E9067A" w:rsidP="00E9067A">
      <w:r w:rsidRPr="00E9067A">
        <w:t>            &lt;li&gt;Item 4&lt;/li&gt;</w:t>
      </w:r>
    </w:p>
    <w:p w14:paraId="629AC404" w14:textId="77777777" w:rsidR="00E9067A" w:rsidRPr="00E9067A" w:rsidRDefault="00E9067A" w:rsidP="00E9067A">
      <w:r w:rsidRPr="00E9067A">
        <w:t>        &lt;/ul&gt;</w:t>
      </w:r>
    </w:p>
    <w:p w14:paraId="665EB527" w14:textId="77777777" w:rsidR="00E9067A" w:rsidRPr="00E9067A" w:rsidRDefault="00E9067A" w:rsidP="00E9067A">
      <w:r w:rsidRPr="00E9067A">
        <w:t>    &lt;/body&gt;</w:t>
      </w:r>
    </w:p>
    <w:p w14:paraId="5A5881FE" w14:textId="77777777" w:rsidR="00E9067A" w:rsidRDefault="00E9067A" w:rsidP="00E9067A">
      <w:r w:rsidRPr="00E9067A">
        <w:t>&lt;/html&gt;</w:t>
      </w:r>
    </w:p>
    <w:p w14:paraId="7FFD215D" w14:textId="6F978E6A" w:rsidR="00C80EF6" w:rsidRPr="00E9067A" w:rsidRDefault="00C80EF6" w:rsidP="00E9067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9CCFEA1" w14:textId="1C23C5AA" w:rsidR="00681F27" w:rsidRDefault="00E9067A">
      <w:r w:rsidRPr="00E9067A">
        <w:rPr>
          <w:noProof/>
        </w:rPr>
        <w:drawing>
          <wp:inline distT="0" distB="0" distL="0" distR="0" wp14:anchorId="2362BA57" wp14:editId="6A5ED1B2">
            <wp:extent cx="5731510" cy="1339215"/>
            <wp:effectExtent l="0" t="0" r="2540" b="0"/>
            <wp:docPr id="18840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11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4419" w14:textId="77777777" w:rsidR="00681F27" w:rsidRDefault="00681F27">
      <w:r>
        <w:br w:type="page"/>
      </w:r>
    </w:p>
    <w:p w14:paraId="31C39B17" w14:textId="5642B9C5" w:rsidR="006355AA" w:rsidRPr="00D5001E" w:rsidRDefault="006355AA" w:rsidP="006355A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106</w:t>
      </w:r>
    </w:p>
    <w:p w14:paraId="382181F2" w14:textId="6FA7E1EE" w:rsidR="006355AA" w:rsidRPr="00D5001E" w:rsidRDefault="006355AA" w:rsidP="006355A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‘:target’ in CSS.</w:t>
      </w:r>
    </w:p>
    <w:p w14:paraId="7882EA6A" w14:textId="77777777" w:rsidR="006355AA" w:rsidRPr="00D5001E" w:rsidRDefault="006355AA" w:rsidP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1B9E186" w14:textId="77777777" w:rsidR="00890268" w:rsidRPr="00890268" w:rsidRDefault="00890268" w:rsidP="00890268">
      <w:r w:rsidRPr="00890268">
        <w:t>&lt;!DOCTYPE html&gt;</w:t>
      </w:r>
    </w:p>
    <w:p w14:paraId="530D739F" w14:textId="77777777" w:rsidR="00890268" w:rsidRPr="00890268" w:rsidRDefault="00890268" w:rsidP="00890268">
      <w:r w:rsidRPr="00890268">
        <w:t>&lt;html&gt;</w:t>
      </w:r>
    </w:p>
    <w:p w14:paraId="46197F78" w14:textId="77777777" w:rsidR="00890268" w:rsidRPr="00890268" w:rsidRDefault="00890268" w:rsidP="00890268">
      <w:r w:rsidRPr="00890268">
        <w:t>    &lt;head&gt;</w:t>
      </w:r>
    </w:p>
    <w:p w14:paraId="5B3BEDDE" w14:textId="77777777" w:rsidR="00890268" w:rsidRPr="00890268" w:rsidRDefault="00890268" w:rsidP="00890268">
      <w:r w:rsidRPr="00890268">
        <w:t>      &lt;title&gt;Target Example&lt;/title&gt;</w:t>
      </w:r>
    </w:p>
    <w:p w14:paraId="25213E3C" w14:textId="77777777" w:rsidR="00890268" w:rsidRPr="00890268" w:rsidRDefault="00890268" w:rsidP="00890268">
      <w:r w:rsidRPr="00890268">
        <w:t>    &lt;style&gt;</w:t>
      </w:r>
    </w:p>
    <w:p w14:paraId="075D3C72" w14:textId="77777777" w:rsidR="00890268" w:rsidRPr="00890268" w:rsidRDefault="00890268" w:rsidP="00890268">
      <w:r w:rsidRPr="00890268">
        <w:t>      div:target {</w:t>
      </w:r>
    </w:p>
    <w:p w14:paraId="1EE4A12E" w14:textId="77777777" w:rsidR="00890268" w:rsidRPr="00890268" w:rsidRDefault="00890268" w:rsidP="00890268">
      <w:r w:rsidRPr="00890268">
        <w:t>        background-color: yellow;</w:t>
      </w:r>
    </w:p>
    <w:p w14:paraId="44082B4A" w14:textId="77777777" w:rsidR="00890268" w:rsidRPr="00890268" w:rsidRDefault="00890268" w:rsidP="00890268">
      <w:r w:rsidRPr="00890268">
        <w:t>        border: 2px solid black;</w:t>
      </w:r>
    </w:p>
    <w:p w14:paraId="08719DF6" w14:textId="77777777" w:rsidR="00890268" w:rsidRPr="00890268" w:rsidRDefault="00890268" w:rsidP="00890268">
      <w:r w:rsidRPr="00890268">
        <w:t>      }</w:t>
      </w:r>
    </w:p>
    <w:p w14:paraId="09C5A550" w14:textId="77777777" w:rsidR="00890268" w:rsidRPr="00890268" w:rsidRDefault="00890268" w:rsidP="00890268">
      <w:r w:rsidRPr="00890268">
        <w:t>    &lt;/style&gt;</w:t>
      </w:r>
    </w:p>
    <w:p w14:paraId="7E63915A" w14:textId="77777777" w:rsidR="00890268" w:rsidRPr="00890268" w:rsidRDefault="00890268" w:rsidP="00890268">
      <w:r w:rsidRPr="00890268">
        <w:t>    &lt;/head&gt;</w:t>
      </w:r>
    </w:p>
    <w:p w14:paraId="4CCC18BD" w14:textId="77777777" w:rsidR="00890268" w:rsidRPr="00890268" w:rsidRDefault="00890268" w:rsidP="00890268">
      <w:r w:rsidRPr="00890268">
        <w:t>    &lt;body&gt;</w:t>
      </w:r>
    </w:p>
    <w:p w14:paraId="4CDDEBFE" w14:textId="77777777" w:rsidR="00890268" w:rsidRPr="00890268" w:rsidRDefault="00890268" w:rsidP="00890268">
      <w:r w:rsidRPr="00890268">
        <w:t>      &lt;a href="#section"&gt;Go to Section 1&lt;/a&gt;</w:t>
      </w:r>
    </w:p>
    <w:p w14:paraId="78B3473C" w14:textId="77777777" w:rsidR="00890268" w:rsidRPr="00890268" w:rsidRDefault="00890268" w:rsidP="00890268">
      <w:r w:rsidRPr="00890268">
        <w:t>      &lt;div id="section" style="margin-top: 50px; padding: 10px;"&gt;This is section 1&lt;/div&gt;</w:t>
      </w:r>
    </w:p>
    <w:p w14:paraId="10C0D271" w14:textId="77777777" w:rsidR="00890268" w:rsidRPr="00890268" w:rsidRDefault="00890268" w:rsidP="00890268">
      <w:r w:rsidRPr="00890268">
        <w:t>    &lt;/body&gt;</w:t>
      </w:r>
    </w:p>
    <w:p w14:paraId="50560673" w14:textId="2C2D6D37" w:rsidR="00890268" w:rsidRPr="00890268" w:rsidRDefault="00890268" w:rsidP="00890268">
      <w:r w:rsidRPr="00890268">
        <w:t>    &lt;/html</w:t>
      </w:r>
      <w:r>
        <w:t>&gt;</w:t>
      </w:r>
    </w:p>
    <w:p w14:paraId="53868D77" w14:textId="4EC55623" w:rsidR="00681F27" w:rsidRPr="006355AA" w:rsidRDefault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2842675" w14:textId="15048129" w:rsidR="00681F27" w:rsidRDefault="00890268">
      <w:r w:rsidRPr="00890268">
        <w:rPr>
          <w:noProof/>
        </w:rPr>
        <w:drawing>
          <wp:inline distT="0" distB="0" distL="0" distR="0" wp14:anchorId="00492BE7" wp14:editId="506BF087">
            <wp:extent cx="5731510" cy="1156335"/>
            <wp:effectExtent l="0" t="0" r="2540" b="5715"/>
            <wp:docPr id="621530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99F7" w14:textId="77777777" w:rsidR="00890268" w:rsidRDefault="00890268"/>
    <w:p w14:paraId="051D8570" w14:textId="77777777" w:rsidR="00890268" w:rsidRDefault="00890268"/>
    <w:p w14:paraId="61CF46D2" w14:textId="77777777" w:rsidR="006355AA" w:rsidRDefault="006355AA" w:rsidP="00890268"/>
    <w:p w14:paraId="1EF6934B" w14:textId="77777777" w:rsidR="006355AA" w:rsidRDefault="006355AA" w:rsidP="00890268"/>
    <w:p w14:paraId="0C46F015" w14:textId="77777777" w:rsidR="006355AA" w:rsidRDefault="006355AA" w:rsidP="00890268"/>
    <w:p w14:paraId="5EAB8E4E" w14:textId="77777777" w:rsidR="006355AA" w:rsidRDefault="006355AA" w:rsidP="00890268"/>
    <w:p w14:paraId="767F2903" w14:textId="77A11B85" w:rsidR="006355AA" w:rsidRPr="00D5001E" w:rsidRDefault="006355AA" w:rsidP="006355A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107</w:t>
      </w:r>
    </w:p>
    <w:p w14:paraId="075560C3" w14:textId="1A8DF80A" w:rsidR="006355AA" w:rsidRPr="00D5001E" w:rsidRDefault="006355AA" w:rsidP="006355A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‘input[type=”text”]’ in CSS.</w:t>
      </w:r>
    </w:p>
    <w:p w14:paraId="716DD84D" w14:textId="77777777" w:rsidR="006355AA" w:rsidRPr="00D5001E" w:rsidRDefault="006355AA" w:rsidP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8F30AC7" w14:textId="187514CC" w:rsidR="00890268" w:rsidRPr="00890268" w:rsidRDefault="00890268" w:rsidP="00890268">
      <w:r w:rsidRPr="00890268">
        <w:t>&lt;!DOCTYPE html&gt;</w:t>
      </w:r>
    </w:p>
    <w:p w14:paraId="0EF141B2" w14:textId="77777777" w:rsidR="00890268" w:rsidRPr="00890268" w:rsidRDefault="00890268" w:rsidP="00890268">
      <w:r w:rsidRPr="00890268">
        <w:t>&lt;html&gt;</w:t>
      </w:r>
    </w:p>
    <w:p w14:paraId="5872157E" w14:textId="77777777" w:rsidR="00890268" w:rsidRPr="00890268" w:rsidRDefault="00890268" w:rsidP="00890268">
      <w:r w:rsidRPr="00890268">
        <w:t>    &lt;head&gt;</w:t>
      </w:r>
    </w:p>
    <w:p w14:paraId="2BAF55B8" w14:textId="77777777" w:rsidR="00890268" w:rsidRPr="00890268" w:rsidRDefault="00890268" w:rsidP="00890268">
      <w:r w:rsidRPr="00890268">
        <w:t>        &lt;title&gt;</w:t>
      </w:r>
    </w:p>
    <w:p w14:paraId="0078509C" w14:textId="77777777" w:rsidR="00890268" w:rsidRPr="00890268" w:rsidRDefault="00890268" w:rsidP="00890268">
      <w:r w:rsidRPr="00890268">
        <w:t>            Attribute Selection</w:t>
      </w:r>
    </w:p>
    <w:p w14:paraId="22B91F34" w14:textId="77777777" w:rsidR="00890268" w:rsidRPr="00890268" w:rsidRDefault="00890268" w:rsidP="00890268">
      <w:r w:rsidRPr="00890268">
        <w:t>        &lt;/title&gt;</w:t>
      </w:r>
    </w:p>
    <w:p w14:paraId="32EEE004" w14:textId="77777777" w:rsidR="00890268" w:rsidRPr="00890268" w:rsidRDefault="00890268" w:rsidP="00890268">
      <w:r w:rsidRPr="00890268">
        <w:t>        &lt;style&gt;</w:t>
      </w:r>
    </w:p>
    <w:p w14:paraId="1114BB6E" w14:textId="77777777" w:rsidR="00890268" w:rsidRPr="00890268" w:rsidRDefault="00890268" w:rsidP="00890268">
      <w:r w:rsidRPr="00890268">
        <w:t>            input[text="text"] {</w:t>
      </w:r>
    </w:p>
    <w:p w14:paraId="63672F1B" w14:textId="77777777" w:rsidR="00890268" w:rsidRPr="00890268" w:rsidRDefault="00890268" w:rsidP="00890268">
      <w:r w:rsidRPr="00890268">
        <w:t>                border: 2px solid green;</w:t>
      </w:r>
    </w:p>
    <w:p w14:paraId="08871397" w14:textId="77777777" w:rsidR="00890268" w:rsidRPr="00890268" w:rsidRDefault="00890268" w:rsidP="00890268">
      <w:r w:rsidRPr="00890268">
        <w:t>                padding: 5px;</w:t>
      </w:r>
    </w:p>
    <w:p w14:paraId="41072B86" w14:textId="77777777" w:rsidR="00890268" w:rsidRPr="00890268" w:rsidRDefault="00890268" w:rsidP="00890268">
      <w:r w:rsidRPr="00890268">
        <w:t>            }</w:t>
      </w:r>
    </w:p>
    <w:p w14:paraId="4B1D78D7" w14:textId="77777777" w:rsidR="00890268" w:rsidRPr="00890268" w:rsidRDefault="00890268" w:rsidP="00890268">
      <w:r w:rsidRPr="00890268">
        <w:t>        &lt;/style&gt;</w:t>
      </w:r>
    </w:p>
    <w:p w14:paraId="44B19CAF" w14:textId="77777777" w:rsidR="00890268" w:rsidRPr="00890268" w:rsidRDefault="00890268" w:rsidP="00890268">
      <w:r w:rsidRPr="00890268">
        <w:t>    &lt;/head&gt;</w:t>
      </w:r>
    </w:p>
    <w:p w14:paraId="6CD4B179" w14:textId="77777777" w:rsidR="00890268" w:rsidRPr="00890268" w:rsidRDefault="00890268" w:rsidP="00890268">
      <w:r w:rsidRPr="00890268">
        <w:t>    &lt;body&gt;</w:t>
      </w:r>
    </w:p>
    <w:p w14:paraId="36A96F3C" w14:textId="77777777" w:rsidR="00890268" w:rsidRPr="00890268" w:rsidRDefault="00890268" w:rsidP="00890268">
      <w:r w:rsidRPr="00890268">
        <w:t>        &lt;input type="text" placeholder="Enter name"&gt;</w:t>
      </w:r>
    </w:p>
    <w:p w14:paraId="1D1D2971" w14:textId="77777777" w:rsidR="00890268" w:rsidRPr="00890268" w:rsidRDefault="00890268" w:rsidP="00890268">
      <w:r w:rsidRPr="00890268">
        <w:t>         &lt;input type="password" placeholder="Password"&gt;</w:t>
      </w:r>
    </w:p>
    <w:p w14:paraId="02CB82F6" w14:textId="77777777" w:rsidR="00890268" w:rsidRPr="00890268" w:rsidRDefault="00890268" w:rsidP="00890268">
      <w:r w:rsidRPr="00890268">
        <w:t>    &lt;/body&gt;</w:t>
      </w:r>
    </w:p>
    <w:p w14:paraId="546BBF9A" w14:textId="77777777" w:rsidR="00890268" w:rsidRDefault="00890268" w:rsidP="00890268">
      <w:r w:rsidRPr="00890268">
        <w:t>&lt;/html&gt;</w:t>
      </w:r>
    </w:p>
    <w:p w14:paraId="4A6D4A9B" w14:textId="25E1F523" w:rsidR="006355AA" w:rsidRPr="00890268" w:rsidRDefault="006355AA" w:rsidP="0089026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E275C05" w14:textId="476F2B96" w:rsidR="00890268" w:rsidRDefault="00890268">
      <w:r w:rsidRPr="00890268">
        <w:rPr>
          <w:noProof/>
        </w:rPr>
        <w:drawing>
          <wp:inline distT="0" distB="0" distL="0" distR="0" wp14:anchorId="6CA06453" wp14:editId="7B002A83">
            <wp:extent cx="5731510" cy="772795"/>
            <wp:effectExtent l="0" t="0" r="2540" b="8255"/>
            <wp:docPr id="7449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3543" w14:textId="77777777" w:rsidR="00890268" w:rsidRDefault="00890268">
      <w:r>
        <w:br w:type="page"/>
      </w:r>
    </w:p>
    <w:p w14:paraId="201AF5A7" w14:textId="1D683482" w:rsidR="00890268" w:rsidRDefault="00890268"/>
    <w:p w14:paraId="1E0FFC68" w14:textId="5A77047B" w:rsidR="006355AA" w:rsidRPr="00D5001E" w:rsidRDefault="006355AA" w:rsidP="006355A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108</w:t>
      </w:r>
    </w:p>
    <w:p w14:paraId="6652F420" w14:textId="2662919D" w:rsidR="006355AA" w:rsidRPr="00D5001E" w:rsidRDefault="006355AA" w:rsidP="006355A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‘::placeholder’ in CSS.</w:t>
      </w:r>
    </w:p>
    <w:p w14:paraId="176C615E" w14:textId="77777777" w:rsidR="006355AA" w:rsidRPr="00D5001E" w:rsidRDefault="006355AA" w:rsidP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0B81EF8" w14:textId="77777777" w:rsidR="00B30B83" w:rsidRPr="00B30B83" w:rsidRDefault="00B30B83" w:rsidP="00B30B83">
      <w:r w:rsidRPr="00B30B83">
        <w:t>&lt;!DOCTYPE html&gt;</w:t>
      </w:r>
    </w:p>
    <w:p w14:paraId="2288E31E" w14:textId="77777777" w:rsidR="00B30B83" w:rsidRPr="00B30B83" w:rsidRDefault="00B30B83" w:rsidP="00B30B83">
      <w:r w:rsidRPr="00B30B83">
        <w:t>&lt;html&gt;</w:t>
      </w:r>
    </w:p>
    <w:p w14:paraId="787DB343" w14:textId="77777777" w:rsidR="00B30B83" w:rsidRPr="00B30B83" w:rsidRDefault="00B30B83" w:rsidP="00B30B83">
      <w:r w:rsidRPr="00B30B83">
        <w:t>    &lt;head&gt;</w:t>
      </w:r>
    </w:p>
    <w:p w14:paraId="0953087B" w14:textId="77777777" w:rsidR="00B30B83" w:rsidRPr="00B30B83" w:rsidRDefault="00B30B83" w:rsidP="00B30B83">
      <w:r w:rsidRPr="00B30B83">
        <w:t>        &lt;title&gt;</w:t>
      </w:r>
    </w:p>
    <w:p w14:paraId="517902F7" w14:textId="77777777" w:rsidR="00B30B83" w:rsidRPr="00B30B83" w:rsidRDefault="00B30B83" w:rsidP="00B30B83">
      <w:r w:rsidRPr="00B30B83">
        <w:t>            placeholder Styling</w:t>
      </w:r>
    </w:p>
    <w:p w14:paraId="2A73A4FC" w14:textId="77777777" w:rsidR="00B30B83" w:rsidRPr="00B30B83" w:rsidRDefault="00B30B83" w:rsidP="00B30B83">
      <w:r w:rsidRPr="00B30B83">
        <w:t>        &lt;/title&gt;</w:t>
      </w:r>
    </w:p>
    <w:p w14:paraId="318D1690" w14:textId="77777777" w:rsidR="00B30B83" w:rsidRPr="00B30B83" w:rsidRDefault="00B30B83" w:rsidP="00B30B83">
      <w:r w:rsidRPr="00B30B83">
        <w:t>        &lt;style&gt;</w:t>
      </w:r>
    </w:p>
    <w:p w14:paraId="0CA762F0" w14:textId="77777777" w:rsidR="00B30B83" w:rsidRPr="00B30B83" w:rsidRDefault="00B30B83" w:rsidP="00B30B83">
      <w:r w:rsidRPr="00B30B83">
        <w:t>            input::placeholder {</w:t>
      </w:r>
    </w:p>
    <w:p w14:paraId="0C8B55C0" w14:textId="77777777" w:rsidR="00B30B83" w:rsidRPr="00B30B83" w:rsidRDefault="00B30B83" w:rsidP="00B30B83">
      <w:r w:rsidRPr="00B30B83">
        <w:t>                color: gray;</w:t>
      </w:r>
    </w:p>
    <w:p w14:paraId="586561F1" w14:textId="77777777" w:rsidR="00B30B83" w:rsidRPr="00B30B83" w:rsidRDefault="00B30B83" w:rsidP="00B30B83">
      <w:r w:rsidRPr="00B30B83">
        <w:t>                font-style: italic;</w:t>
      </w:r>
    </w:p>
    <w:p w14:paraId="446B476C" w14:textId="77777777" w:rsidR="00B30B83" w:rsidRPr="00B30B83" w:rsidRDefault="00B30B83" w:rsidP="00B30B83">
      <w:r w:rsidRPr="00B30B83">
        <w:t>            }</w:t>
      </w:r>
    </w:p>
    <w:p w14:paraId="629FD126" w14:textId="77777777" w:rsidR="00B30B83" w:rsidRPr="00B30B83" w:rsidRDefault="00B30B83" w:rsidP="00B30B83">
      <w:r w:rsidRPr="00B30B83">
        <w:t>        &lt;/style&gt;</w:t>
      </w:r>
    </w:p>
    <w:p w14:paraId="2827939F" w14:textId="77777777" w:rsidR="00B30B83" w:rsidRPr="00B30B83" w:rsidRDefault="00B30B83" w:rsidP="00B30B83">
      <w:r w:rsidRPr="00B30B83">
        <w:t>    &lt;/head&gt;</w:t>
      </w:r>
    </w:p>
    <w:p w14:paraId="1156F50F" w14:textId="77777777" w:rsidR="00B30B83" w:rsidRPr="00B30B83" w:rsidRDefault="00B30B83" w:rsidP="00B30B83">
      <w:r w:rsidRPr="00B30B83">
        <w:t>    &lt;body&gt;</w:t>
      </w:r>
    </w:p>
    <w:p w14:paraId="50040010" w14:textId="77777777" w:rsidR="00B30B83" w:rsidRPr="00B30B83" w:rsidRDefault="00B30B83" w:rsidP="00B30B83">
      <w:r w:rsidRPr="00B30B83">
        <w:t>        &lt;input type="text" placeholder="Type your name here"&gt;</w:t>
      </w:r>
    </w:p>
    <w:p w14:paraId="448347D2" w14:textId="77777777" w:rsidR="00B30B83" w:rsidRPr="00B30B83" w:rsidRDefault="00B30B83" w:rsidP="00B30B83">
      <w:r w:rsidRPr="00B30B83">
        <w:t>         </w:t>
      </w:r>
    </w:p>
    <w:p w14:paraId="7B670D3D" w14:textId="77777777" w:rsidR="00B30B83" w:rsidRPr="00B30B83" w:rsidRDefault="00B30B83" w:rsidP="00B30B83">
      <w:r w:rsidRPr="00B30B83">
        <w:t>    &lt;/body&gt;</w:t>
      </w:r>
    </w:p>
    <w:p w14:paraId="053D5811" w14:textId="013B6A82" w:rsidR="00890268" w:rsidRDefault="00B30B83">
      <w:r w:rsidRPr="00B30B83">
        <w:t>&lt;/html&gt;</w:t>
      </w:r>
    </w:p>
    <w:p w14:paraId="7B43B5F8" w14:textId="3E51D49D" w:rsidR="006355AA" w:rsidRPr="006355AA" w:rsidRDefault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519DAEB7" w14:textId="41E9E3C5" w:rsidR="00890268" w:rsidRDefault="00B30B83">
      <w:r w:rsidRPr="00B30B83">
        <w:rPr>
          <w:noProof/>
        </w:rPr>
        <w:drawing>
          <wp:inline distT="0" distB="0" distL="0" distR="0" wp14:anchorId="44D3D009" wp14:editId="3FA99C3D">
            <wp:extent cx="5731510" cy="759460"/>
            <wp:effectExtent l="0" t="0" r="2540" b="2540"/>
            <wp:docPr id="182775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88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268">
        <w:br w:type="page"/>
      </w:r>
    </w:p>
    <w:p w14:paraId="33E022A6" w14:textId="63A1DD70" w:rsidR="006355AA" w:rsidRPr="00D5001E" w:rsidRDefault="006355AA" w:rsidP="006355AA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109</w:t>
      </w:r>
    </w:p>
    <w:p w14:paraId="389E096E" w14:textId="1FBAB981" w:rsidR="006355AA" w:rsidRPr="00D5001E" w:rsidRDefault="006355AA" w:rsidP="006355AA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the ‘z-index’ in CSS.</w:t>
      </w:r>
    </w:p>
    <w:p w14:paraId="21DC939C" w14:textId="77777777" w:rsidR="006355AA" w:rsidRPr="00D5001E" w:rsidRDefault="006355AA" w:rsidP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7ADD3252" w14:textId="77777777" w:rsidR="006355AA" w:rsidRPr="006355AA" w:rsidRDefault="006355AA" w:rsidP="006355AA">
      <w:r w:rsidRPr="006355AA">
        <w:t>&lt;!DOCTYPE html&gt;</w:t>
      </w:r>
    </w:p>
    <w:p w14:paraId="12E073C5" w14:textId="77777777" w:rsidR="006355AA" w:rsidRPr="006355AA" w:rsidRDefault="006355AA" w:rsidP="006355AA">
      <w:r w:rsidRPr="006355AA">
        <w:t>&lt;html&gt;</w:t>
      </w:r>
    </w:p>
    <w:p w14:paraId="47C60955" w14:textId="77777777" w:rsidR="006355AA" w:rsidRPr="006355AA" w:rsidRDefault="006355AA" w:rsidP="006355AA">
      <w:r w:rsidRPr="006355AA">
        <w:t>    &lt;head&gt;</w:t>
      </w:r>
    </w:p>
    <w:p w14:paraId="1360E7A2" w14:textId="77777777" w:rsidR="006355AA" w:rsidRPr="006355AA" w:rsidRDefault="006355AA" w:rsidP="006355AA">
      <w:r w:rsidRPr="006355AA">
        <w:t>        &lt;title&gt;</w:t>
      </w:r>
    </w:p>
    <w:p w14:paraId="07A2FEF5" w14:textId="77777777" w:rsidR="006355AA" w:rsidRPr="006355AA" w:rsidRDefault="006355AA" w:rsidP="006355AA">
      <w:r w:rsidRPr="006355AA">
        <w:t>            Z-index Example</w:t>
      </w:r>
    </w:p>
    <w:p w14:paraId="131BACF6" w14:textId="77777777" w:rsidR="006355AA" w:rsidRPr="006355AA" w:rsidRDefault="006355AA" w:rsidP="006355AA">
      <w:r w:rsidRPr="006355AA">
        <w:t>        &lt;/title&gt;</w:t>
      </w:r>
    </w:p>
    <w:p w14:paraId="27C71670" w14:textId="77777777" w:rsidR="006355AA" w:rsidRPr="006355AA" w:rsidRDefault="006355AA" w:rsidP="006355AA">
      <w:r w:rsidRPr="006355AA">
        <w:t>    &lt;style&gt;</w:t>
      </w:r>
    </w:p>
    <w:p w14:paraId="1BB47B97" w14:textId="77777777" w:rsidR="006355AA" w:rsidRPr="006355AA" w:rsidRDefault="006355AA" w:rsidP="006355AA">
      <w:r w:rsidRPr="006355AA">
        <w:t>        .box1 {</w:t>
      </w:r>
    </w:p>
    <w:p w14:paraId="75F60C78" w14:textId="77777777" w:rsidR="006355AA" w:rsidRPr="006355AA" w:rsidRDefault="006355AA" w:rsidP="006355AA">
      <w:r w:rsidRPr="006355AA">
        <w:t>            position: absolute;</w:t>
      </w:r>
    </w:p>
    <w:p w14:paraId="7B4955C5" w14:textId="77777777" w:rsidR="006355AA" w:rsidRPr="006355AA" w:rsidRDefault="006355AA" w:rsidP="006355AA">
      <w:r w:rsidRPr="006355AA">
        <w:t>            top: 50px;</w:t>
      </w:r>
    </w:p>
    <w:p w14:paraId="476C6246" w14:textId="77777777" w:rsidR="006355AA" w:rsidRPr="006355AA" w:rsidRDefault="006355AA" w:rsidP="006355AA">
      <w:r w:rsidRPr="006355AA">
        <w:t>            left: 50px;</w:t>
      </w:r>
    </w:p>
    <w:p w14:paraId="2402ED13" w14:textId="77777777" w:rsidR="006355AA" w:rsidRPr="006355AA" w:rsidRDefault="006355AA" w:rsidP="006355AA">
      <w:r w:rsidRPr="006355AA">
        <w:t>            width: 150px;</w:t>
      </w:r>
    </w:p>
    <w:p w14:paraId="1F4DBCFC" w14:textId="77777777" w:rsidR="006355AA" w:rsidRPr="006355AA" w:rsidRDefault="006355AA" w:rsidP="006355AA">
      <w:r w:rsidRPr="006355AA">
        <w:t>            height: 150px;</w:t>
      </w:r>
    </w:p>
    <w:p w14:paraId="0457C32D" w14:textId="77777777" w:rsidR="006355AA" w:rsidRPr="006355AA" w:rsidRDefault="006355AA" w:rsidP="006355AA">
      <w:r w:rsidRPr="006355AA">
        <w:t>            background-color: red;</w:t>
      </w:r>
    </w:p>
    <w:p w14:paraId="35E74E98" w14:textId="77777777" w:rsidR="006355AA" w:rsidRPr="006355AA" w:rsidRDefault="006355AA" w:rsidP="006355AA">
      <w:r w:rsidRPr="006355AA">
        <w:t>            z-index: 1;</w:t>
      </w:r>
    </w:p>
    <w:p w14:paraId="05BEEE5F" w14:textId="77777777" w:rsidR="006355AA" w:rsidRPr="006355AA" w:rsidRDefault="006355AA" w:rsidP="006355AA">
      <w:r w:rsidRPr="006355AA">
        <w:t>        }</w:t>
      </w:r>
    </w:p>
    <w:p w14:paraId="08CB5B20" w14:textId="77777777" w:rsidR="006355AA" w:rsidRPr="006355AA" w:rsidRDefault="006355AA" w:rsidP="006355AA">
      <w:r w:rsidRPr="006355AA">
        <w:t>        .box2 {</w:t>
      </w:r>
    </w:p>
    <w:p w14:paraId="7C739F55" w14:textId="77777777" w:rsidR="006355AA" w:rsidRPr="006355AA" w:rsidRDefault="006355AA" w:rsidP="006355AA">
      <w:r w:rsidRPr="006355AA">
        <w:t>            position: absolute;</w:t>
      </w:r>
    </w:p>
    <w:p w14:paraId="7AB46F5E" w14:textId="77777777" w:rsidR="006355AA" w:rsidRPr="006355AA" w:rsidRDefault="006355AA" w:rsidP="006355AA">
      <w:r w:rsidRPr="006355AA">
        <w:t>            top: 100px;</w:t>
      </w:r>
    </w:p>
    <w:p w14:paraId="77217423" w14:textId="77777777" w:rsidR="006355AA" w:rsidRPr="006355AA" w:rsidRDefault="006355AA" w:rsidP="006355AA">
      <w:r w:rsidRPr="006355AA">
        <w:t>            left: 100px;</w:t>
      </w:r>
    </w:p>
    <w:p w14:paraId="597160D1" w14:textId="77777777" w:rsidR="006355AA" w:rsidRPr="006355AA" w:rsidRDefault="006355AA" w:rsidP="006355AA">
      <w:r w:rsidRPr="006355AA">
        <w:t>            width: 150px;</w:t>
      </w:r>
    </w:p>
    <w:p w14:paraId="6D9C26BD" w14:textId="77777777" w:rsidR="006355AA" w:rsidRPr="006355AA" w:rsidRDefault="006355AA" w:rsidP="006355AA">
      <w:r w:rsidRPr="006355AA">
        <w:t>            height: 150px;</w:t>
      </w:r>
    </w:p>
    <w:p w14:paraId="1A870152" w14:textId="77777777" w:rsidR="006355AA" w:rsidRPr="006355AA" w:rsidRDefault="006355AA" w:rsidP="006355AA">
      <w:r w:rsidRPr="006355AA">
        <w:t>            background-color: blue;</w:t>
      </w:r>
    </w:p>
    <w:p w14:paraId="484A668E" w14:textId="77777777" w:rsidR="006355AA" w:rsidRPr="006355AA" w:rsidRDefault="006355AA" w:rsidP="006355AA">
      <w:r w:rsidRPr="006355AA">
        <w:t>            z-index: 2;</w:t>
      </w:r>
    </w:p>
    <w:p w14:paraId="694D1F2A" w14:textId="77777777" w:rsidR="006355AA" w:rsidRPr="006355AA" w:rsidRDefault="006355AA" w:rsidP="006355AA">
      <w:r w:rsidRPr="006355AA">
        <w:t>        }</w:t>
      </w:r>
    </w:p>
    <w:p w14:paraId="4EB17655" w14:textId="77777777" w:rsidR="006355AA" w:rsidRPr="006355AA" w:rsidRDefault="006355AA" w:rsidP="006355AA">
      <w:r w:rsidRPr="006355AA">
        <w:t>    &lt;/style&gt;</w:t>
      </w:r>
    </w:p>
    <w:p w14:paraId="09158030" w14:textId="77777777" w:rsidR="006355AA" w:rsidRPr="006355AA" w:rsidRDefault="006355AA" w:rsidP="006355AA">
      <w:r w:rsidRPr="006355AA">
        <w:t>    &lt;/head&gt;</w:t>
      </w:r>
    </w:p>
    <w:p w14:paraId="18E354BB" w14:textId="77777777" w:rsidR="006355AA" w:rsidRPr="006355AA" w:rsidRDefault="006355AA" w:rsidP="006355AA">
      <w:r w:rsidRPr="006355AA">
        <w:lastRenderedPageBreak/>
        <w:t>    &lt;body&gt;</w:t>
      </w:r>
    </w:p>
    <w:p w14:paraId="6436529D" w14:textId="77777777" w:rsidR="006355AA" w:rsidRPr="006355AA" w:rsidRDefault="006355AA" w:rsidP="006355AA">
      <w:r w:rsidRPr="006355AA">
        <w:t>        &lt;div class="box1"&gt;&lt;/div&gt;</w:t>
      </w:r>
    </w:p>
    <w:p w14:paraId="130C3238" w14:textId="77777777" w:rsidR="006355AA" w:rsidRPr="006355AA" w:rsidRDefault="006355AA" w:rsidP="006355AA">
      <w:r w:rsidRPr="006355AA">
        <w:t>        &lt;div class="box2"&gt;&lt;/div&gt;</w:t>
      </w:r>
    </w:p>
    <w:p w14:paraId="55EF585F" w14:textId="77777777" w:rsidR="006355AA" w:rsidRPr="006355AA" w:rsidRDefault="006355AA" w:rsidP="006355AA">
      <w:r w:rsidRPr="006355AA">
        <w:t>         </w:t>
      </w:r>
    </w:p>
    <w:p w14:paraId="5A1E2008" w14:textId="77777777" w:rsidR="006355AA" w:rsidRPr="006355AA" w:rsidRDefault="006355AA" w:rsidP="006355AA">
      <w:r w:rsidRPr="006355AA">
        <w:t>    &lt;/body&gt;</w:t>
      </w:r>
    </w:p>
    <w:p w14:paraId="24F41954" w14:textId="6A584709" w:rsidR="00B30B83" w:rsidRDefault="006355AA">
      <w:r w:rsidRPr="006355AA">
        <w:t>&lt;/html&gt;</w:t>
      </w:r>
    </w:p>
    <w:p w14:paraId="7C523C1F" w14:textId="22C397EF" w:rsidR="006355AA" w:rsidRPr="006355AA" w:rsidRDefault="006355AA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7C4CBE2" w14:textId="09601CC6" w:rsidR="00B30B83" w:rsidRDefault="00B30B83">
      <w:pPr>
        <w:rPr>
          <w:noProof/>
        </w:rPr>
      </w:pPr>
      <w:r w:rsidRPr="00B30B83">
        <w:rPr>
          <w:noProof/>
        </w:rPr>
        <w:drawing>
          <wp:inline distT="0" distB="0" distL="0" distR="0" wp14:anchorId="473C8D81" wp14:editId="48EF1F8F">
            <wp:extent cx="5731510" cy="1917065"/>
            <wp:effectExtent l="0" t="0" r="2540" b="6985"/>
            <wp:docPr id="189194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4345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5787" w14:textId="77777777" w:rsidR="00186586" w:rsidRPr="00186586" w:rsidRDefault="00186586" w:rsidP="00186586"/>
    <w:p w14:paraId="4EE79167" w14:textId="77777777" w:rsidR="00186586" w:rsidRPr="00186586" w:rsidRDefault="00186586" w:rsidP="00186586"/>
    <w:p w14:paraId="41CBBFBC" w14:textId="77777777" w:rsidR="00186586" w:rsidRPr="00186586" w:rsidRDefault="00186586" w:rsidP="00186586"/>
    <w:p w14:paraId="22A8DA1E" w14:textId="77777777" w:rsidR="00186586" w:rsidRPr="00186586" w:rsidRDefault="00186586" w:rsidP="00186586"/>
    <w:p w14:paraId="0625A7B4" w14:textId="77777777" w:rsidR="00186586" w:rsidRPr="00186586" w:rsidRDefault="00186586" w:rsidP="00186586"/>
    <w:p w14:paraId="1345C4FB" w14:textId="77777777" w:rsidR="00186586" w:rsidRPr="00186586" w:rsidRDefault="00186586" w:rsidP="00186586"/>
    <w:p w14:paraId="559F83DB" w14:textId="77777777" w:rsidR="00186586" w:rsidRPr="00186586" w:rsidRDefault="00186586" w:rsidP="00186586"/>
    <w:p w14:paraId="7F31FBE4" w14:textId="77777777" w:rsidR="00186586" w:rsidRPr="00186586" w:rsidRDefault="00186586" w:rsidP="00186586"/>
    <w:p w14:paraId="07365E9A" w14:textId="77777777" w:rsidR="00186586" w:rsidRPr="00186586" w:rsidRDefault="00186586" w:rsidP="00186586"/>
    <w:p w14:paraId="36D2ED5D" w14:textId="77777777" w:rsidR="00186586" w:rsidRPr="00186586" w:rsidRDefault="00186586" w:rsidP="00186586"/>
    <w:p w14:paraId="02CFA262" w14:textId="77777777" w:rsidR="00186586" w:rsidRPr="00186586" w:rsidRDefault="00186586" w:rsidP="00186586"/>
    <w:p w14:paraId="60C56BEA" w14:textId="77777777" w:rsidR="00186586" w:rsidRDefault="00186586" w:rsidP="00186586">
      <w:pPr>
        <w:rPr>
          <w:noProof/>
        </w:rPr>
      </w:pPr>
    </w:p>
    <w:p w14:paraId="2B4DF91B" w14:textId="68083002" w:rsidR="00186586" w:rsidRDefault="00186586" w:rsidP="00186586"/>
    <w:p w14:paraId="1D26B404" w14:textId="77777777" w:rsidR="00186586" w:rsidRDefault="00186586">
      <w:r>
        <w:br w:type="page"/>
      </w:r>
    </w:p>
    <w:p w14:paraId="4FD4BFBD" w14:textId="4C08C2EE" w:rsidR="00A06C46" w:rsidRPr="00D5001E" w:rsidRDefault="00A06C46" w:rsidP="00A06C4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110</w:t>
      </w:r>
    </w:p>
    <w:p w14:paraId="2FCC9199" w14:textId="45F57BA3" w:rsidR="00A06C46" w:rsidRPr="00D5001E" w:rsidRDefault="00A06C46" w:rsidP="00A06C4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‘input[type=”range”] in CSS.</w:t>
      </w:r>
    </w:p>
    <w:p w14:paraId="55FA6F8D" w14:textId="77777777" w:rsidR="00A06C46" w:rsidRPr="00D5001E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7BBD023" w14:textId="77777777" w:rsidR="00A06C46" w:rsidRPr="00A06C46" w:rsidRDefault="00A06C46" w:rsidP="00A06C46">
      <w:r w:rsidRPr="00A06C46">
        <w:t>&lt;!DOCTYPE html&gt;</w:t>
      </w:r>
    </w:p>
    <w:p w14:paraId="2B2CCE52" w14:textId="77777777" w:rsidR="00A06C46" w:rsidRPr="00A06C46" w:rsidRDefault="00A06C46" w:rsidP="00A06C46">
      <w:r w:rsidRPr="00A06C46">
        <w:t>&lt;html&gt;</w:t>
      </w:r>
    </w:p>
    <w:p w14:paraId="70F3E013" w14:textId="77777777" w:rsidR="00A06C46" w:rsidRPr="00A06C46" w:rsidRDefault="00A06C46" w:rsidP="00A06C46">
      <w:r w:rsidRPr="00A06C46">
        <w:t>    &lt;head&gt;</w:t>
      </w:r>
    </w:p>
    <w:p w14:paraId="56E83342" w14:textId="77777777" w:rsidR="00A06C46" w:rsidRPr="00A06C46" w:rsidRDefault="00A06C46" w:rsidP="00A06C46">
      <w:r w:rsidRPr="00A06C46">
        <w:t>        &lt;title&gt;Range input&lt;/title&gt;</w:t>
      </w:r>
    </w:p>
    <w:p w14:paraId="25035CA5" w14:textId="77777777" w:rsidR="00A06C46" w:rsidRPr="00A06C46" w:rsidRDefault="00A06C46" w:rsidP="00A06C46">
      <w:r w:rsidRPr="00A06C46">
        <w:t>        &lt;style&gt;</w:t>
      </w:r>
    </w:p>
    <w:p w14:paraId="0D05EE7A" w14:textId="77777777" w:rsidR="00A06C46" w:rsidRPr="00A06C46" w:rsidRDefault="00A06C46" w:rsidP="00A06C46">
      <w:r w:rsidRPr="00A06C46">
        <w:t>        input[type="range"] {</w:t>
      </w:r>
    </w:p>
    <w:p w14:paraId="379A6B34" w14:textId="77777777" w:rsidR="00A06C46" w:rsidRPr="00A06C46" w:rsidRDefault="00A06C46" w:rsidP="00A06C46">
      <w:r w:rsidRPr="00A06C46">
        <w:t>        width: 300px;</w:t>
      </w:r>
    </w:p>
    <w:p w14:paraId="3A0F7C2A" w14:textId="77777777" w:rsidR="00A06C46" w:rsidRPr="00A06C46" w:rsidRDefault="00A06C46" w:rsidP="00A06C46">
      <w:r w:rsidRPr="00A06C46">
        <w:t>        accent-color: teal;</w:t>
      </w:r>
    </w:p>
    <w:p w14:paraId="7F1B1BAA" w14:textId="77777777" w:rsidR="00A06C46" w:rsidRPr="00A06C46" w:rsidRDefault="00A06C46" w:rsidP="00A06C46">
      <w:r w:rsidRPr="00A06C46">
        <w:t>        }</w:t>
      </w:r>
    </w:p>
    <w:p w14:paraId="4E0142BE" w14:textId="77777777" w:rsidR="00A06C46" w:rsidRPr="00A06C46" w:rsidRDefault="00A06C46" w:rsidP="00A06C46">
      <w:r w:rsidRPr="00A06C46">
        <w:t>        &lt;/style&gt;</w:t>
      </w:r>
    </w:p>
    <w:p w14:paraId="216A41C6" w14:textId="77777777" w:rsidR="00A06C46" w:rsidRPr="00A06C46" w:rsidRDefault="00A06C46" w:rsidP="00A06C46">
      <w:r w:rsidRPr="00A06C46">
        <w:t>    &lt;/head&gt;</w:t>
      </w:r>
    </w:p>
    <w:p w14:paraId="046A1F1A" w14:textId="77777777" w:rsidR="00A06C46" w:rsidRPr="00A06C46" w:rsidRDefault="00A06C46" w:rsidP="00A06C46">
      <w:r w:rsidRPr="00A06C46">
        <w:t>    &lt;body&gt;</w:t>
      </w:r>
    </w:p>
    <w:p w14:paraId="7637D792" w14:textId="77777777" w:rsidR="00A06C46" w:rsidRPr="00A06C46" w:rsidRDefault="00A06C46" w:rsidP="00A06C46">
      <w:r w:rsidRPr="00A06C46">
        <w:t>      &lt;label for="volume"&gt;Volume:&lt;/label&gt;</w:t>
      </w:r>
    </w:p>
    <w:p w14:paraId="575605E8" w14:textId="77777777" w:rsidR="00A06C46" w:rsidRPr="00A06C46" w:rsidRDefault="00A06C46" w:rsidP="00A06C46">
      <w:r w:rsidRPr="00A06C46">
        <w:t>      &lt;input type="range" id="volume" name="volume" min="0" max="100"&gt;</w:t>
      </w:r>
    </w:p>
    <w:p w14:paraId="1A2D7784" w14:textId="77777777" w:rsidR="00A06C46" w:rsidRPr="00A06C46" w:rsidRDefault="00A06C46" w:rsidP="00A06C46">
      <w:r w:rsidRPr="00A06C46">
        <w:t>    &lt;/body&gt;</w:t>
      </w:r>
    </w:p>
    <w:p w14:paraId="5D4EBB73" w14:textId="77777777" w:rsidR="00A06C46" w:rsidRDefault="00A06C46" w:rsidP="00A06C46">
      <w:r w:rsidRPr="00A06C46">
        <w:t>&lt;/html&gt;</w:t>
      </w:r>
    </w:p>
    <w:p w14:paraId="62B6066A" w14:textId="18D626F6" w:rsidR="00A06C46" w:rsidRPr="00A06C46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6F60AC6" w14:textId="632EF265" w:rsidR="00186586" w:rsidRDefault="00A06C46" w:rsidP="00186586">
      <w:r w:rsidRPr="00A06C46">
        <w:rPr>
          <w:noProof/>
        </w:rPr>
        <w:drawing>
          <wp:inline distT="0" distB="0" distL="0" distR="0" wp14:anchorId="2CE9352B" wp14:editId="32442304">
            <wp:extent cx="5731510" cy="789940"/>
            <wp:effectExtent l="0" t="0" r="2540" b="0"/>
            <wp:docPr id="96014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F1D5" w14:textId="77777777" w:rsidR="00186586" w:rsidRDefault="00186586">
      <w:r>
        <w:br w:type="page"/>
      </w:r>
    </w:p>
    <w:p w14:paraId="03964D51" w14:textId="64A19D80" w:rsidR="00A06C46" w:rsidRPr="00D5001E" w:rsidRDefault="00A06C46" w:rsidP="00A06C4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111</w:t>
      </w:r>
    </w:p>
    <w:p w14:paraId="3820CEC7" w14:textId="7CDD02CC" w:rsidR="00A06C46" w:rsidRPr="00D5001E" w:rsidRDefault="00A06C46" w:rsidP="00A06C4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‘&lt;progress&gt;’ element in CSS.</w:t>
      </w:r>
    </w:p>
    <w:p w14:paraId="5DA98487" w14:textId="77777777" w:rsidR="00A06C46" w:rsidRPr="00D5001E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9F5B089" w14:textId="77777777" w:rsidR="00A06C46" w:rsidRPr="00A06C46" w:rsidRDefault="00A06C46" w:rsidP="00A06C46">
      <w:r w:rsidRPr="00A06C46">
        <w:t>&lt;!DOCTYPE html&gt;</w:t>
      </w:r>
    </w:p>
    <w:p w14:paraId="018245D9" w14:textId="77777777" w:rsidR="00A06C46" w:rsidRPr="00A06C46" w:rsidRDefault="00A06C46" w:rsidP="00A06C46">
      <w:r w:rsidRPr="00A06C46">
        <w:t>&lt;html&gt;</w:t>
      </w:r>
    </w:p>
    <w:p w14:paraId="7DBE53A5" w14:textId="77777777" w:rsidR="00A06C46" w:rsidRPr="00A06C46" w:rsidRDefault="00A06C46" w:rsidP="00A06C46">
      <w:r w:rsidRPr="00A06C46">
        <w:t>    &lt;head&gt;</w:t>
      </w:r>
    </w:p>
    <w:p w14:paraId="099BDB87" w14:textId="77777777" w:rsidR="00A06C46" w:rsidRPr="00A06C46" w:rsidRDefault="00A06C46" w:rsidP="00A06C46">
      <w:r w:rsidRPr="00A06C46">
        <w:t>        &lt;title&gt;progress Example&lt;/title&gt;</w:t>
      </w:r>
    </w:p>
    <w:p w14:paraId="3B418F5A" w14:textId="77777777" w:rsidR="00A06C46" w:rsidRPr="00A06C46" w:rsidRDefault="00A06C46" w:rsidP="00A06C46">
      <w:r w:rsidRPr="00A06C46">
        <w:t>        &lt;style&gt;</w:t>
      </w:r>
    </w:p>
    <w:p w14:paraId="5D254A35" w14:textId="77777777" w:rsidR="00A06C46" w:rsidRPr="00A06C46" w:rsidRDefault="00A06C46" w:rsidP="00A06C46">
      <w:r w:rsidRPr="00A06C46">
        <w:t>             progress {</w:t>
      </w:r>
    </w:p>
    <w:p w14:paraId="7A9CBD46" w14:textId="77777777" w:rsidR="00A06C46" w:rsidRPr="00A06C46" w:rsidRDefault="00A06C46" w:rsidP="00A06C46">
      <w:r w:rsidRPr="00A06C46">
        <w:t>                width: 300px;</w:t>
      </w:r>
    </w:p>
    <w:p w14:paraId="6A162774" w14:textId="77777777" w:rsidR="00A06C46" w:rsidRPr="00A06C46" w:rsidRDefault="00A06C46" w:rsidP="00A06C46">
      <w:r w:rsidRPr="00A06C46">
        <w:t>                height: 20px;</w:t>
      </w:r>
    </w:p>
    <w:p w14:paraId="6EF48540" w14:textId="77777777" w:rsidR="00A06C46" w:rsidRPr="00A06C46" w:rsidRDefault="00A06C46" w:rsidP="00A06C46">
      <w:r w:rsidRPr="00A06C46">
        <w:t>                accent-color: green;</w:t>
      </w:r>
    </w:p>
    <w:p w14:paraId="35A8C89C" w14:textId="77777777" w:rsidR="00A06C46" w:rsidRPr="00A06C46" w:rsidRDefault="00A06C46" w:rsidP="00A06C46">
      <w:r w:rsidRPr="00A06C46">
        <w:t>             }</w:t>
      </w:r>
    </w:p>
    <w:p w14:paraId="2724D2ED" w14:textId="77777777" w:rsidR="00A06C46" w:rsidRPr="00A06C46" w:rsidRDefault="00A06C46" w:rsidP="00A06C46">
      <w:r w:rsidRPr="00A06C46">
        <w:t>        &lt;/style&gt;</w:t>
      </w:r>
    </w:p>
    <w:p w14:paraId="4ABCA829" w14:textId="77777777" w:rsidR="00A06C46" w:rsidRPr="00A06C46" w:rsidRDefault="00A06C46" w:rsidP="00A06C46">
      <w:r w:rsidRPr="00A06C46">
        <w:t>    &lt;/head&gt;</w:t>
      </w:r>
    </w:p>
    <w:p w14:paraId="428C1379" w14:textId="77777777" w:rsidR="00A06C46" w:rsidRPr="00A06C46" w:rsidRDefault="00A06C46" w:rsidP="00A06C46">
      <w:r w:rsidRPr="00A06C46">
        <w:t>    &lt;body&gt;</w:t>
      </w:r>
    </w:p>
    <w:p w14:paraId="12D3D5FD" w14:textId="77777777" w:rsidR="00A06C46" w:rsidRPr="00A06C46" w:rsidRDefault="00A06C46" w:rsidP="00A06C46">
      <w:r w:rsidRPr="00A06C46">
        <w:t>         &lt;label&gt;Download Progress&lt;/label&gt;</w:t>
      </w:r>
    </w:p>
    <w:p w14:paraId="63C4F3E5" w14:textId="77777777" w:rsidR="00A06C46" w:rsidRPr="00A06C46" w:rsidRDefault="00A06C46" w:rsidP="00A06C46">
      <w:r w:rsidRPr="00A06C46">
        <w:t>         &lt;progress value="60" max="100"&gt;&lt;/progress&gt;</w:t>
      </w:r>
    </w:p>
    <w:p w14:paraId="15CD7FBF" w14:textId="77777777" w:rsidR="00A06C46" w:rsidRPr="00A06C46" w:rsidRDefault="00A06C46" w:rsidP="00A06C46">
      <w:r w:rsidRPr="00A06C46">
        <w:t>    &lt;/body&gt;</w:t>
      </w:r>
    </w:p>
    <w:p w14:paraId="07AA76EA" w14:textId="77777777" w:rsidR="00A06C46" w:rsidRDefault="00A06C46" w:rsidP="00A06C46">
      <w:r w:rsidRPr="00A06C46">
        <w:t>&lt;/html&gt;</w:t>
      </w:r>
    </w:p>
    <w:p w14:paraId="4B0E1E29" w14:textId="7CF9693E" w:rsidR="00A06C46" w:rsidRPr="00A06C46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B9160C1" w14:textId="5853E65B" w:rsidR="00186586" w:rsidRDefault="00A06C46" w:rsidP="00186586">
      <w:r w:rsidRPr="00A06C46">
        <w:rPr>
          <w:noProof/>
        </w:rPr>
        <w:drawing>
          <wp:inline distT="0" distB="0" distL="0" distR="0" wp14:anchorId="1B29EE93" wp14:editId="3BFB499F">
            <wp:extent cx="5731510" cy="758190"/>
            <wp:effectExtent l="0" t="0" r="2540" b="3810"/>
            <wp:docPr id="1168585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1668" w14:textId="77777777" w:rsidR="00186586" w:rsidRDefault="00186586">
      <w:r>
        <w:br w:type="page"/>
      </w:r>
    </w:p>
    <w:p w14:paraId="4B4E1FE2" w14:textId="61802DF3" w:rsidR="00A06C46" w:rsidRPr="00D5001E" w:rsidRDefault="00A06C46" w:rsidP="00A06C4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112</w:t>
      </w:r>
    </w:p>
    <w:p w14:paraId="0F2A1013" w14:textId="430592D3" w:rsidR="00A06C46" w:rsidRPr="00D5001E" w:rsidRDefault="00A06C46" w:rsidP="00A06C4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‘accent-color’ in CSS.</w:t>
      </w:r>
    </w:p>
    <w:p w14:paraId="5BB75CC0" w14:textId="77777777" w:rsidR="00A06C46" w:rsidRPr="00D5001E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F4DB7F9" w14:textId="77777777" w:rsidR="00A06C46" w:rsidRPr="00A06C46" w:rsidRDefault="00A06C46" w:rsidP="00A06C46">
      <w:r w:rsidRPr="00A06C46">
        <w:t>&lt;!DOCTYPE html&gt;</w:t>
      </w:r>
    </w:p>
    <w:p w14:paraId="339791F7" w14:textId="77777777" w:rsidR="00A06C46" w:rsidRPr="00A06C46" w:rsidRDefault="00A06C46" w:rsidP="00A06C46">
      <w:r w:rsidRPr="00A06C46">
        <w:t>&lt;html&gt;</w:t>
      </w:r>
    </w:p>
    <w:p w14:paraId="58C787A5" w14:textId="77777777" w:rsidR="00A06C46" w:rsidRPr="00A06C46" w:rsidRDefault="00A06C46" w:rsidP="00A06C46">
      <w:r w:rsidRPr="00A06C46">
        <w:t>    &lt;head&gt;</w:t>
      </w:r>
    </w:p>
    <w:p w14:paraId="79ABB9C0" w14:textId="77777777" w:rsidR="00A06C46" w:rsidRPr="00A06C46" w:rsidRDefault="00A06C46" w:rsidP="00A06C46">
      <w:r w:rsidRPr="00A06C46">
        <w:t>        &lt;title&gt;Accent Color&lt;/title&gt;</w:t>
      </w:r>
    </w:p>
    <w:p w14:paraId="4C0201C5" w14:textId="77777777" w:rsidR="00A06C46" w:rsidRPr="00A06C46" w:rsidRDefault="00A06C46" w:rsidP="00A06C46">
      <w:r w:rsidRPr="00A06C46">
        <w:t>        &lt;style&gt;</w:t>
      </w:r>
    </w:p>
    <w:p w14:paraId="040AC8B3" w14:textId="77777777" w:rsidR="00A06C46" w:rsidRPr="00A06C46" w:rsidRDefault="00A06C46" w:rsidP="00A06C46">
      <w:r w:rsidRPr="00A06C46">
        <w:t>             input[type="chackbox"] {</w:t>
      </w:r>
    </w:p>
    <w:p w14:paraId="2CC21E3F" w14:textId="77777777" w:rsidR="00A06C46" w:rsidRPr="00A06C46" w:rsidRDefault="00A06C46" w:rsidP="00A06C46">
      <w:r w:rsidRPr="00A06C46">
        <w:t>                accent-color: purple;</w:t>
      </w:r>
    </w:p>
    <w:p w14:paraId="2E0F189A" w14:textId="77777777" w:rsidR="00A06C46" w:rsidRPr="00A06C46" w:rsidRDefault="00A06C46" w:rsidP="00A06C46">
      <w:r w:rsidRPr="00A06C46">
        <w:t>             }</w:t>
      </w:r>
    </w:p>
    <w:p w14:paraId="142F8AE3" w14:textId="77777777" w:rsidR="00A06C46" w:rsidRPr="00A06C46" w:rsidRDefault="00A06C46" w:rsidP="00A06C46">
      <w:r w:rsidRPr="00A06C46">
        <w:t>        &lt;/style&gt;</w:t>
      </w:r>
    </w:p>
    <w:p w14:paraId="7EEFF01E" w14:textId="77777777" w:rsidR="00A06C46" w:rsidRPr="00A06C46" w:rsidRDefault="00A06C46" w:rsidP="00A06C46">
      <w:r w:rsidRPr="00A06C46">
        <w:t>    &lt;/head&gt;</w:t>
      </w:r>
    </w:p>
    <w:p w14:paraId="55DB9DF1" w14:textId="77777777" w:rsidR="00A06C46" w:rsidRPr="00A06C46" w:rsidRDefault="00A06C46" w:rsidP="00A06C46">
      <w:r w:rsidRPr="00A06C46">
        <w:t>    &lt;body&gt;</w:t>
      </w:r>
    </w:p>
    <w:p w14:paraId="654707E1" w14:textId="77777777" w:rsidR="00A06C46" w:rsidRPr="00A06C46" w:rsidRDefault="00A06C46" w:rsidP="00A06C46">
      <w:r w:rsidRPr="00A06C46">
        <w:t>         &lt;label&gt;&lt;input type="checkbox" checked&gt;Accept Terms&lt;/label&gt;</w:t>
      </w:r>
    </w:p>
    <w:p w14:paraId="71064111" w14:textId="77777777" w:rsidR="00A06C46" w:rsidRPr="00A06C46" w:rsidRDefault="00A06C46" w:rsidP="00A06C46">
      <w:r w:rsidRPr="00A06C46">
        <w:t>    &lt;/body&gt;</w:t>
      </w:r>
    </w:p>
    <w:p w14:paraId="17FB0C75" w14:textId="77777777" w:rsidR="00A06C46" w:rsidRDefault="00A06C46" w:rsidP="00A06C46">
      <w:r w:rsidRPr="00A06C46">
        <w:t>&lt;/html&gt;</w:t>
      </w:r>
    </w:p>
    <w:p w14:paraId="5C78EE97" w14:textId="3084C631" w:rsidR="00A06C46" w:rsidRPr="00A06C46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1DB64085" w14:textId="17CF6010" w:rsidR="00186586" w:rsidRDefault="00A06C46" w:rsidP="00186586">
      <w:r w:rsidRPr="00A06C46">
        <w:rPr>
          <w:noProof/>
        </w:rPr>
        <w:drawing>
          <wp:inline distT="0" distB="0" distL="0" distR="0" wp14:anchorId="4BD06762" wp14:editId="584075FD">
            <wp:extent cx="5731510" cy="742315"/>
            <wp:effectExtent l="0" t="0" r="2540" b="635"/>
            <wp:docPr id="9914524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C600" w14:textId="77777777" w:rsidR="00186586" w:rsidRDefault="00186586">
      <w:r>
        <w:br w:type="page"/>
      </w:r>
    </w:p>
    <w:p w14:paraId="246E2644" w14:textId="12D99B29" w:rsidR="00A06C46" w:rsidRPr="00D5001E" w:rsidRDefault="00A06C46" w:rsidP="00A06C4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113</w:t>
      </w:r>
    </w:p>
    <w:p w14:paraId="30BEC37D" w14:textId="7B1E5138" w:rsidR="00A06C46" w:rsidRPr="00D5001E" w:rsidRDefault="00A06C46" w:rsidP="00A06C4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a simple CSS animation using “@keyframes”.</w:t>
      </w:r>
    </w:p>
    <w:p w14:paraId="215E6283" w14:textId="77777777" w:rsidR="00A06C46" w:rsidRPr="00D5001E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BE19C9F" w14:textId="77777777" w:rsidR="00A06C46" w:rsidRPr="00A06C46" w:rsidRDefault="00A06C46" w:rsidP="00A06C46">
      <w:r w:rsidRPr="00A06C46">
        <w:t>&lt;!DOCTYPE html&gt;</w:t>
      </w:r>
    </w:p>
    <w:p w14:paraId="394239FC" w14:textId="77777777" w:rsidR="00A06C46" w:rsidRPr="00A06C46" w:rsidRDefault="00A06C46" w:rsidP="00A06C46">
      <w:r w:rsidRPr="00A06C46">
        <w:t>&lt;html&gt;</w:t>
      </w:r>
    </w:p>
    <w:p w14:paraId="3CB74832" w14:textId="77777777" w:rsidR="00A06C46" w:rsidRPr="00A06C46" w:rsidRDefault="00A06C46" w:rsidP="00A06C46">
      <w:r w:rsidRPr="00A06C46">
        <w:t>    &lt;head&gt;</w:t>
      </w:r>
    </w:p>
    <w:p w14:paraId="5E598339" w14:textId="77777777" w:rsidR="00A06C46" w:rsidRPr="00A06C46" w:rsidRDefault="00A06C46" w:rsidP="00A06C46">
      <w:r w:rsidRPr="00A06C46">
        <w:t>        &lt;title&gt;CSS Animation&lt;/title&gt;</w:t>
      </w:r>
    </w:p>
    <w:p w14:paraId="2B0C127A" w14:textId="77777777" w:rsidR="00A06C46" w:rsidRPr="00A06C46" w:rsidRDefault="00A06C46" w:rsidP="00A06C46">
      <w:r w:rsidRPr="00A06C46">
        <w:t>        &lt;style&gt;</w:t>
      </w:r>
    </w:p>
    <w:p w14:paraId="092D93F6" w14:textId="77777777" w:rsidR="00A06C46" w:rsidRPr="00A06C46" w:rsidRDefault="00A06C46" w:rsidP="00A06C46">
      <w:r w:rsidRPr="00A06C46">
        <w:t>            .animated-box {</w:t>
      </w:r>
    </w:p>
    <w:p w14:paraId="3491FC57" w14:textId="77777777" w:rsidR="00A06C46" w:rsidRPr="00A06C46" w:rsidRDefault="00A06C46" w:rsidP="00A06C46">
      <w:r w:rsidRPr="00A06C46">
        <w:t>                width: 100px;</w:t>
      </w:r>
    </w:p>
    <w:p w14:paraId="5F8A6361" w14:textId="77777777" w:rsidR="00A06C46" w:rsidRPr="00A06C46" w:rsidRDefault="00A06C46" w:rsidP="00A06C46">
      <w:r w:rsidRPr="00A06C46">
        <w:t>                height: 100px;</w:t>
      </w:r>
    </w:p>
    <w:p w14:paraId="5B136EE8" w14:textId="77777777" w:rsidR="00A06C46" w:rsidRPr="00A06C46" w:rsidRDefault="00A06C46" w:rsidP="00A06C46">
      <w:r w:rsidRPr="00A06C46">
        <w:t>                background-color: coral;</w:t>
      </w:r>
    </w:p>
    <w:p w14:paraId="13929EFD" w14:textId="77777777" w:rsidR="00A06C46" w:rsidRPr="00A06C46" w:rsidRDefault="00A06C46" w:rsidP="00A06C46">
      <w:r w:rsidRPr="00A06C46">
        <w:t>                animation-name: changeColor;</w:t>
      </w:r>
    </w:p>
    <w:p w14:paraId="7AEA082E" w14:textId="77777777" w:rsidR="00A06C46" w:rsidRPr="00A06C46" w:rsidRDefault="00A06C46" w:rsidP="00A06C46">
      <w:r w:rsidRPr="00A06C46">
        <w:t>                animation-duration: 2s;</w:t>
      </w:r>
    </w:p>
    <w:p w14:paraId="7F48B65B" w14:textId="77777777" w:rsidR="00A06C46" w:rsidRPr="00A06C46" w:rsidRDefault="00A06C46" w:rsidP="00A06C46">
      <w:r w:rsidRPr="00A06C46">
        <w:t>                animation-iteration-count: infinite;</w:t>
      </w:r>
    </w:p>
    <w:p w14:paraId="2388C5C2" w14:textId="77777777" w:rsidR="00A06C46" w:rsidRPr="00A06C46" w:rsidRDefault="00A06C46" w:rsidP="00A06C46">
      <w:r w:rsidRPr="00A06C46">
        <w:t>                animation-direction: alternate;</w:t>
      </w:r>
    </w:p>
    <w:p w14:paraId="51177154" w14:textId="77777777" w:rsidR="00A06C46" w:rsidRPr="00A06C46" w:rsidRDefault="00A06C46" w:rsidP="00A06C46">
      <w:r w:rsidRPr="00A06C46">
        <w:t xml:space="preserve">            } </w:t>
      </w:r>
    </w:p>
    <w:p w14:paraId="0B6372CB" w14:textId="77777777" w:rsidR="00A06C46" w:rsidRPr="00A06C46" w:rsidRDefault="00A06C46" w:rsidP="00A06C46">
      <w:r w:rsidRPr="00A06C46">
        <w:t>            @keyframes changeColor {</w:t>
      </w:r>
    </w:p>
    <w:p w14:paraId="01378FF8" w14:textId="77777777" w:rsidR="00A06C46" w:rsidRPr="00A06C46" w:rsidRDefault="00A06C46" w:rsidP="00A06C46">
      <w:r w:rsidRPr="00A06C46">
        <w:t>                from { background-color: coral;}</w:t>
      </w:r>
    </w:p>
    <w:p w14:paraId="4B9AD5BD" w14:textId="77777777" w:rsidR="00A06C46" w:rsidRPr="00A06C46" w:rsidRDefault="00A06C46" w:rsidP="00A06C46">
      <w:r w:rsidRPr="00A06C46">
        <w:t>                to {background-color: dodgerblue;}</w:t>
      </w:r>
    </w:p>
    <w:p w14:paraId="0E0699CB" w14:textId="77777777" w:rsidR="00A06C46" w:rsidRPr="00A06C46" w:rsidRDefault="00A06C46" w:rsidP="00A06C46">
      <w:r w:rsidRPr="00A06C46">
        <w:t>            }</w:t>
      </w:r>
    </w:p>
    <w:p w14:paraId="2E46AF6E" w14:textId="77777777" w:rsidR="00A06C46" w:rsidRPr="00A06C46" w:rsidRDefault="00A06C46" w:rsidP="00A06C46">
      <w:r w:rsidRPr="00A06C46">
        <w:t>        &lt;/style&gt;</w:t>
      </w:r>
    </w:p>
    <w:p w14:paraId="68C4C8A7" w14:textId="77777777" w:rsidR="00A06C46" w:rsidRPr="00A06C46" w:rsidRDefault="00A06C46" w:rsidP="00A06C46">
      <w:r w:rsidRPr="00A06C46">
        <w:t>    &lt;/head&gt;</w:t>
      </w:r>
    </w:p>
    <w:p w14:paraId="6052A9A0" w14:textId="77777777" w:rsidR="00A06C46" w:rsidRPr="00A06C46" w:rsidRDefault="00A06C46" w:rsidP="00A06C46">
      <w:r w:rsidRPr="00A06C46">
        <w:t>    &lt;body&gt;</w:t>
      </w:r>
    </w:p>
    <w:p w14:paraId="5E423BBC" w14:textId="77777777" w:rsidR="00A06C46" w:rsidRPr="00A06C46" w:rsidRDefault="00A06C46" w:rsidP="00A06C46">
      <w:r w:rsidRPr="00A06C46">
        <w:t>         &lt;div class="animated-box"&gt;&lt;/div&gt;</w:t>
      </w:r>
    </w:p>
    <w:p w14:paraId="2DFA889E" w14:textId="77777777" w:rsidR="00A06C46" w:rsidRPr="00A06C46" w:rsidRDefault="00A06C46" w:rsidP="00A06C46">
      <w:r w:rsidRPr="00A06C46">
        <w:t>    &lt;/body&gt;</w:t>
      </w:r>
    </w:p>
    <w:p w14:paraId="7F57EFC2" w14:textId="77777777" w:rsidR="00A06C46" w:rsidRDefault="00A06C46" w:rsidP="00A06C46">
      <w:r w:rsidRPr="00A06C46">
        <w:t>&lt;/html&gt;</w:t>
      </w:r>
    </w:p>
    <w:p w14:paraId="5C33DD40" w14:textId="77777777" w:rsidR="00A06C46" w:rsidRDefault="00A06C46" w:rsidP="00A06C46"/>
    <w:p w14:paraId="589CB900" w14:textId="77777777" w:rsidR="00A06C46" w:rsidRDefault="00A06C46" w:rsidP="00A06C46"/>
    <w:p w14:paraId="2853A163" w14:textId="77777777" w:rsidR="00A06C46" w:rsidRDefault="00A06C46" w:rsidP="00A06C46"/>
    <w:p w14:paraId="3E3A6E57" w14:textId="77777777" w:rsidR="00A06C46" w:rsidRPr="006355AA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lastRenderedPageBreak/>
        <w:t>Output:</w:t>
      </w:r>
    </w:p>
    <w:p w14:paraId="44B3BBDA" w14:textId="77777777" w:rsidR="00A06C46" w:rsidRPr="00A06C46" w:rsidRDefault="00A06C46" w:rsidP="00A06C46"/>
    <w:p w14:paraId="60BF8F84" w14:textId="34F8A27D" w:rsidR="00186586" w:rsidRDefault="00A06C46">
      <w:r w:rsidRPr="00A06C46">
        <w:rPr>
          <w:noProof/>
        </w:rPr>
        <w:drawing>
          <wp:inline distT="0" distB="0" distL="0" distR="0" wp14:anchorId="2D0E97A2" wp14:editId="161900CD">
            <wp:extent cx="5731510" cy="1217930"/>
            <wp:effectExtent l="0" t="0" r="2540" b="1270"/>
            <wp:docPr id="265620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586">
        <w:br w:type="page"/>
      </w:r>
    </w:p>
    <w:p w14:paraId="3CF5F5BC" w14:textId="53F791A3" w:rsidR="00A06C46" w:rsidRPr="00D5001E" w:rsidRDefault="00A06C46" w:rsidP="00A06C46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114</w:t>
      </w:r>
    </w:p>
    <w:p w14:paraId="42E10556" w14:textId="49B23B8D" w:rsidR="00A06C46" w:rsidRPr="00D5001E" w:rsidRDefault="00A06C46" w:rsidP="00A06C46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backdrop-filter in CSS.</w:t>
      </w:r>
    </w:p>
    <w:p w14:paraId="4D969E7D" w14:textId="77777777" w:rsidR="00A06C46" w:rsidRPr="00D5001E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5D3B5545" w14:textId="77777777" w:rsidR="00A06C46" w:rsidRPr="00A06C46" w:rsidRDefault="00A06C46" w:rsidP="00A06C46">
      <w:r w:rsidRPr="00A06C46">
        <w:t>&lt;!DOCTYPE html&gt;</w:t>
      </w:r>
    </w:p>
    <w:p w14:paraId="48432DDA" w14:textId="77777777" w:rsidR="00A06C46" w:rsidRPr="00A06C46" w:rsidRDefault="00A06C46" w:rsidP="00A06C46">
      <w:r w:rsidRPr="00A06C46">
        <w:t>&lt;html&gt;</w:t>
      </w:r>
    </w:p>
    <w:p w14:paraId="5442F2B7" w14:textId="77777777" w:rsidR="00A06C46" w:rsidRPr="00A06C46" w:rsidRDefault="00A06C46" w:rsidP="00A06C46">
      <w:r w:rsidRPr="00A06C46">
        <w:t>    &lt;head&gt;</w:t>
      </w:r>
    </w:p>
    <w:p w14:paraId="27662D40" w14:textId="77777777" w:rsidR="00A06C46" w:rsidRPr="00A06C46" w:rsidRDefault="00A06C46" w:rsidP="00A06C46">
      <w:r w:rsidRPr="00A06C46">
        <w:t>        &lt;title&gt;Backdrop Filter&lt;/title&gt;</w:t>
      </w:r>
    </w:p>
    <w:p w14:paraId="15E2B0C4" w14:textId="77777777" w:rsidR="00A06C46" w:rsidRPr="00A06C46" w:rsidRDefault="00A06C46" w:rsidP="00A06C46">
      <w:r w:rsidRPr="00A06C46">
        <w:t>        &lt;style&gt;</w:t>
      </w:r>
    </w:p>
    <w:p w14:paraId="34A411BE" w14:textId="77777777" w:rsidR="00A06C46" w:rsidRPr="00A06C46" w:rsidRDefault="00A06C46" w:rsidP="00A06C46">
      <w:r w:rsidRPr="00A06C46">
        <w:t>            body {</w:t>
      </w:r>
    </w:p>
    <w:p w14:paraId="154964E4" w14:textId="77777777" w:rsidR="00A06C46" w:rsidRPr="00A06C46" w:rsidRDefault="00A06C46" w:rsidP="00A06C46">
      <w:r w:rsidRPr="00A06C46">
        <w:t>                background: url('india.jpg') no-repeat center/cover;</w:t>
      </w:r>
    </w:p>
    <w:p w14:paraId="3BB04184" w14:textId="77777777" w:rsidR="00A06C46" w:rsidRPr="00A06C46" w:rsidRDefault="00A06C46" w:rsidP="00A06C46">
      <w:r w:rsidRPr="00A06C46">
        <w:t>                height: 100vh;</w:t>
      </w:r>
    </w:p>
    <w:p w14:paraId="73CE31C0" w14:textId="77777777" w:rsidR="00A06C46" w:rsidRPr="00A06C46" w:rsidRDefault="00A06C46" w:rsidP="00A06C46">
      <w:r w:rsidRPr="00A06C46">
        <w:t>                margin: 0;</w:t>
      </w:r>
    </w:p>
    <w:p w14:paraId="485799EC" w14:textId="77777777" w:rsidR="00A06C46" w:rsidRPr="00A06C46" w:rsidRDefault="00A06C46" w:rsidP="00A06C46">
      <w:r w:rsidRPr="00A06C46">
        <w:t xml:space="preserve">            </w:t>
      </w:r>
    </w:p>
    <w:p w14:paraId="63B8C049" w14:textId="77777777" w:rsidR="00A06C46" w:rsidRPr="00A06C46" w:rsidRDefault="00A06C46" w:rsidP="00A06C46">
      <w:r w:rsidRPr="00A06C46">
        <w:t>            }</w:t>
      </w:r>
    </w:p>
    <w:p w14:paraId="41B58A49" w14:textId="77777777" w:rsidR="00A06C46" w:rsidRPr="00A06C46" w:rsidRDefault="00A06C46" w:rsidP="00A06C46">
      <w:r w:rsidRPr="00A06C46">
        <w:t>            .glass {</w:t>
      </w:r>
    </w:p>
    <w:p w14:paraId="6C86DD38" w14:textId="77777777" w:rsidR="00A06C46" w:rsidRPr="00A06C46" w:rsidRDefault="00A06C46" w:rsidP="00A06C46">
      <w:r w:rsidRPr="00A06C46">
        <w:t>                width: 600px;</w:t>
      </w:r>
    </w:p>
    <w:p w14:paraId="0CE1B139" w14:textId="77777777" w:rsidR="00A06C46" w:rsidRPr="00A06C46" w:rsidRDefault="00A06C46" w:rsidP="00A06C46">
      <w:r w:rsidRPr="00A06C46">
        <w:t>                height: 400px;</w:t>
      </w:r>
    </w:p>
    <w:p w14:paraId="49587F32" w14:textId="77777777" w:rsidR="00A06C46" w:rsidRPr="00A06C46" w:rsidRDefault="00A06C46" w:rsidP="00A06C46">
      <w:r w:rsidRPr="00A06C46">
        <w:t>                margin: 50px auto;</w:t>
      </w:r>
    </w:p>
    <w:p w14:paraId="63147070" w14:textId="77777777" w:rsidR="00A06C46" w:rsidRPr="00A06C46" w:rsidRDefault="00A06C46" w:rsidP="00A06C46">
      <w:r w:rsidRPr="00A06C46">
        <w:t>                background-color: rgba(255, 255, 255, 0.3);</w:t>
      </w:r>
    </w:p>
    <w:p w14:paraId="222A5946" w14:textId="77777777" w:rsidR="00A06C46" w:rsidRPr="00A06C46" w:rsidRDefault="00A06C46" w:rsidP="00A06C46">
      <w:r w:rsidRPr="00A06C46">
        <w:t>                backdrop-filter: blur(5px);</w:t>
      </w:r>
    </w:p>
    <w:p w14:paraId="4DAF8B13" w14:textId="77777777" w:rsidR="00A06C46" w:rsidRPr="00A06C46" w:rsidRDefault="00A06C46" w:rsidP="00A06C46">
      <w:r w:rsidRPr="00A06C46">
        <w:t>                border-radius: 10px;</w:t>
      </w:r>
    </w:p>
    <w:p w14:paraId="62773E07" w14:textId="77777777" w:rsidR="00A06C46" w:rsidRPr="00A06C46" w:rsidRDefault="00A06C46" w:rsidP="00A06C46">
      <w:r w:rsidRPr="00A06C46">
        <w:t>                padding: 20px;</w:t>
      </w:r>
    </w:p>
    <w:p w14:paraId="1393827D" w14:textId="77777777" w:rsidR="00A06C46" w:rsidRPr="00A06C46" w:rsidRDefault="00A06C46" w:rsidP="00A06C46">
      <w:r w:rsidRPr="00A06C46">
        <w:t>                color: black;</w:t>
      </w:r>
    </w:p>
    <w:p w14:paraId="1D01B720" w14:textId="77777777" w:rsidR="00A06C46" w:rsidRPr="00A06C46" w:rsidRDefault="00A06C46" w:rsidP="00A06C46">
      <w:r w:rsidRPr="00A06C46">
        <w:t>            }</w:t>
      </w:r>
    </w:p>
    <w:p w14:paraId="65DB0590" w14:textId="77777777" w:rsidR="00A06C46" w:rsidRPr="00A06C46" w:rsidRDefault="00A06C46" w:rsidP="00A06C46">
      <w:r w:rsidRPr="00A06C46">
        <w:t>        &lt;/style&gt;</w:t>
      </w:r>
    </w:p>
    <w:p w14:paraId="1E715555" w14:textId="77777777" w:rsidR="00A06C46" w:rsidRPr="00A06C46" w:rsidRDefault="00A06C46" w:rsidP="00A06C46">
      <w:r w:rsidRPr="00A06C46">
        <w:t>    &lt;/head&gt;</w:t>
      </w:r>
    </w:p>
    <w:p w14:paraId="7CE3668E" w14:textId="77777777" w:rsidR="00A06C46" w:rsidRPr="00A06C46" w:rsidRDefault="00A06C46" w:rsidP="00A06C46">
      <w:r w:rsidRPr="00A06C46">
        <w:t>    &lt;body&gt;</w:t>
      </w:r>
    </w:p>
    <w:p w14:paraId="3AE25D22" w14:textId="77777777" w:rsidR="00A06C46" w:rsidRPr="00A06C46" w:rsidRDefault="00A06C46" w:rsidP="00A06C46">
      <w:r w:rsidRPr="00A06C46">
        <w:t>         &lt;div class="glass"&gt;</w:t>
      </w:r>
    </w:p>
    <w:p w14:paraId="191BAB75" w14:textId="77777777" w:rsidR="00A06C46" w:rsidRPr="00A06C46" w:rsidRDefault="00A06C46" w:rsidP="00A06C46">
      <w:r w:rsidRPr="00A06C46">
        <w:t>            &lt;h2&gt;Glass Effect&lt;/h2&gt;</w:t>
      </w:r>
    </w:p>
    <w:p w14:paraId="558D73A1" w14:textId="77777777" w:rsidR="00A06C46" w:rsidRPr="00A06C46" w:rsidRDefault="00A06C46" w:rsidP="00A06C46">
      <w:r w:rsidRPr="00A06C46">
        <w:t>            &lt;p&gt;This box uses backdrop-filter: blur for a frosted-glass effect.&lt;/p&gt;</w:t>
      </w:r>
    </w:p>
    <w:p w14:paraId="2E99D64F" w14:textId="77777777" w:rsidR="00A06C46" w:rsidRPr="00A06C46" w:rsidRDefault="00A06C46" w:rsidP="00A06C46">
      <w:r w:rsidRPr="00A06C46">
        <w:lastRenderedPageBreak/>
        <w:t>         &lt;/div&gt;</w:t>
      </w:r>
    </w:p>
    <w:p w14:paraId="5EBF60FA" w14:textId="77777777" w:rsidR="00A06C46" w:rsidRPr="00A06C46" w:rsidRDefault="00A06C46" w:rsidP="00A06C46">
      <w:r w:rsidRPr="00A06C46">
        <w:t>    &lt;/body&gt;</w:t>
      </w:r>
    </w:p>
    <w:p w14:paraId="6EF82D36" w14:textId="77777777" w:rsidR="00A06C46" w:rsidRDefault="00A06C46" w:rsidP="00A06C46">
      <w:r w:rsidRPr="00A06C46">
        <w:t>&lt;/html&gt;</w:t>
      </w:r>
    </w:p>
    <w:p w14:paraId="15421D74" w14:textId="0FDB0110" w:rsidR="00A06C46" w:rsidRPr="00A06C46" w:rsidRDefault="00A06C46" w:rsidP="00A06C4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CE2B327" w14:textId="55E78736" w:rsidR="00186586" w:rsidRDefault="00A06C46" w:rsidP="00186586">
      <w:r w:rsidRPr="00A06C46">
        <w:rPr>
          <w:noProof/>
        </w:rPr>
        <w:drawing>
          <wp:inline distT="0" distB="0" distL="0" distR="0" wp14:anchorId="0DE28EE3" wp14:editId="4D677C51">
            <wp:extent cx="5731510" cy="3831590"/>
            <wp:effectExtent l="0" t="0" r="2540" b="0"/>
            <wp:docPr id="3421984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8B0D" w14:textId="77777777" w:rsidR="00186586" w:rsidRDefault="00186586">
      <w:r>
        <w:br w:type="page"/>
      </w:r>
    </w:p>
    <w:p w14:paraId="4C7AABFB" w14:textId="1A3819C0" w:rsidR="00030DC7" w:rsidRPr="00D5001E" w:rsidRDefault="00030DC7" w:rsidP="00030DC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115</w:t>
      </w:r>
    </w:p>
    <w:p w14:paraId="1924935E" w14:textId="731116DA" w:rsidR="00030DC7" w:rsidRPr="00D5001E" w:rsidRDefault="00030DC7" w:rsidP="00030DC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‘transform: translate()’ in CSS.</w:t>
      </w:r>
    </w:p>
    <w:p w14:paraId="2B362A68" w14:textId="77777777" w:rsidR="00030DC7" w:rsidRPr="00D5001E" w:rsidRDefault="00030DC7" w:rsidP="00030DC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4FA0B895" w14:textId="77777777" w:rsidR="00030DC7" w:rsidRPr="00030DC7" w:rsidRDefault="00030DC7" w:rsidP="00030DC7">
      <w:r w:rsidRPr="00030DC7">
        <w:t>&lt;!DOCTYPE html&gt;</w:t>
      </w:r>
    </w:p>
    <w:p w14:paraId="63D61660" w14:textId="77777777" w:rsidR="00030DC7" w:rsidRPr="00030DC7" w:rsidRDefault="00030DC7" w:rsidP="00030DC7">
      <w:r w:rsidRPr="00030DC7">
        <w:t>&lt;html&gt;</w:t>
      </w:r>
    </w:p>
    <w:p w14:paraId="27255072" w14:textId="77777777" w:rsidR="00030DC7" w:rsidRPr="00030DC7" w:rsidRDefault="00030DC7" w:rsidP="00030DC7">
      <w:r w:rsidRPr="00030DC7">
        <w:t>    &lt;head&gt;</w:t>
      </w:r>
    </w:p>
    <w:p w14:paraId="5D8BEAA5" w14:textId="77777777" w:rsidR="00030DC7" w:rsidRPr="00030DC7" w:rsidRDefault="00030DC7" w:rsidP="00030DC7">
      <w:r w:rsidRPr="00030DC7">
        <w:t>        &lt;title&gt;Translate Transform&lt;/title&gt;</w:t>
      </w:r>
    </w:p>
    <w:p w14:paraId="5BB5B5D9" w14:textId="77777777" w:rsidR="00030DC7" w:rsidRPr="00030DC7" w:rsidRDefault="00030DC7" w:rsidP="00030DC7">
      <w:r w:rsidRPr="00030DC7">
        <w:t>        &lt;style&gt;</w:t>
      </w:r>
    </w:p>
    <w:p w14:paraId="650E33FA" w14:textId="77777777" w:rsidR="00030DC7" w:rsidRPr="00030DC7" w:rsidRDefault="00030DC7" w:rsidP="00030DC7">
      <w:r w:rsidRPr="00030DC7">
        <w:t>            .box {</w:t>
      </w:r>
    </w:p>
    <w:p w14:paraId="6CECD81B" w14:textId="77777777" w:rsidR="00030DC7" w:rsidRPr="00030DC7" w:rsidRDefault="00030DC7" w:rsidP="00030DC7">
      <w:r w:rsidRPr="00030DC7">
        <w:t>                width: 100px;</w:t>
      </w:r>
    </w:p>
    <w:p w14:paraId="552B7F4A" w14:textId="77777777" w:rsidR="00030DC7" w:rsidRPr="00030DC7" w:rsidRDefault="00030DC7" w:rsidP="00030DC7">
      <w:r w:rsidRPr="00030DC7">
        <w:t>                height: 100px;</w:t>
      </w:r>
    </w:p>
    <w:p w14:paraId="00BF20EA" w14:textId="77777777" w:rsidR="00030DC7" w:rsidRPr="00030DC7" w:rsidRDefault="00030DC7" w:rsidP="00030DC7">
      <w:r w:rsidRPr="00030DC7">
        <w:t>                background-color: orange;</w:t>
      </w:r>
    </w:p>
    <w:p w14:paraId="3F5E5B1E" w14:textId="77777777" w:rsidR="00030DC7" w:rsidRPr="00030DC7" w:rsidRDefault="00030DC7" w:rsidP="00030DC7">
      <w:r w:rsidRPr="00030DC7">
        <w:t>                transform: translate(50px, 30px);</w:t>
      </w:r>
    </w:p>
    <w:p w14:paraId="21DA6AE3" w14:textId="77777777" w:rsidR="00030DC7" w:rsidRPr="00030DC7" w:rsidRDefault="00030DC7" w:rsidP="00030DC7">
      <w:r w:rsidRPr="00030DC7">
        <w:t>            }</w:t>
      </w:r>
    </w:p>
    <w:p w14:paraId="5343555D" w14:textId="77777777" w:rsidR="00030DC7" w:rsidRPr="00030DC7" w:rsidRDefault="00030DC7" w:rsidP="00030DC7">
      <w:r w:rsidRPr="00030DC7">
        <w:t>        &lt;/style&gt;</w:t>
      </w:r>
    </w:p>
    <w:p w14:paraId="592EB4E3" w14:textId="77777777" w:rsidR="00030DC7" w:rsidRPr="00030DC7" w:rsidRDefault="00030DC7" w:rsidP="00030DC7">
      <w:r w:rsidRPr="00030DC7">
        <w:t>    &lt;/head&gt;</w:t>
      </w:r>
    </w:p>
    <w:p w14:paraId="6FDE5C14" w14:textId="77777777" w:rsidR="00030DC7" w:rsidRPr="00030DC7" w:rsidRDefault="00030DC7" w:rsidP="00030DC7">
      <w:r w:rsidRPr="00030DC7">
        <w:t>    &lt;body&gt;</w:t>
      </w:r>
    </w:p>
    <w:p w14:paraId="407F4F85" w14:textId="77777777" w:rsidR="00030DC7" w:rsidRPr="00030DC7" w:rsidRDefault="00030DC7" w:rsidP="00030DC7">
      <w:r w:rsidRPr="00030DC7">
        <w:t>         &lt;div class="box"&gt;&lt;/div&gt;</w:t>
      </w:r>
    </w:p>
    <w:p w14:paraId="6F1A7CA7" w14:textId="77777777" w:rsidR="00030DC7" w:rsidRPr="00030DC7" w:rsidRDefault="00030DC7" w:rsidP="00030DC7">
      <w:r w:rsidRPr="00030DC7">
        <w:t>    &lt;/body&gt;</w:t>
      </w:r>
    </w:p>
    <w:p w14:paraId="662CFC9D" w14:textId="77777777" w:rsidR="00030DC7" w:rsidRPr="00030DC7" w:rsidRDefault="00030DC7" w:rsidP="00030DC7">
      <w:r w:rsidRPr="00030DC7">
        <w:t>&lt;/html&gt;</w:t>
      </w:r>
    </w:p>
    <w:p w14:paraId="664CCEB8" w14:textId="3C5C3CEB" w:rsidR="00186586" w:rsidRPr="00030DC7" w:rsidRDefault="00030DC7" w:rsidP="0018658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E2CD0EB" w14:textId="023EF7CF" w:rsidR="00186586" w:rsidRDefault="00030DC7">
      <w:r w:rsidRPr="00030DC7">
        <w:rPr>
          <w:noProof/>
        </w:rPr>
        <w:drawing>
          <wp:inline distT="0" distB="0" distL="0" distR="0" wp14:anchorId="48743AEA" wp14:editId="6FAE7BE4">
            <wp:extent cx="5731510" cy="1052830"/>
            <wp:effectExtent l="0" t="0" r="2540" b="0"/>
            <wp:docPr id="84030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586">
        <w:br w:type="page"/>
      </w:r>
    </w:p>
    <w:p w14:paraId="5805A688" w14:textId="4B0FBC8C" w:rsidR="00030DC7" w:rsidRPr="00D5001E" w:rsidRDefault="00030DC7" w:rsidP="00030DC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116</w:t>
      </w:r>
    </w:p>
    <w:p w14:paraId="6BD28592" w14:textId="28BEC834" w:rsidR="00030DC7" w:rsidRPr="00D5001E" w:rsidRDefault="00030DC7" w:rsidP="00030DC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‘transform: rotate()’ in CSS.</w:t>
      </w:r>
    </w:p>
    <w:p w14:paraId="065B2DE6" w14:textId="77777777" w:rsidR="00030DC7" w:rsidRPr="00D5001E" w:rsidRDefault="00030DC7" w:rsidP="00030DC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91C6AB6" w14:textId="77777777" w:rsidR="00030DC7" w:rsidRPr="00030DC7" w:rsidRDefault="00030DC7" w:rsidP="00030DC7">
      <w:r w:rsidRPr="00030DC7">
        <w:t>&lt;!DOCTYPE html&gt;</w:t>
      </w:r>
    </w:p>
    <w:p w14:paraId="42368C87" w14:textId="77777777" w:rsidR="00030DC7" w:rsidRPr="00030DC7" w:rsidRDefault="00030DC7" w:rsidP="00030DC7">
      <w:r w:rsidRPr="00030DC7">
        <w:t>&lt;html&gt;</w:t>
      </w:r>
    </w:p>
    <w:p w14:paraId="41B9EAAA" w14:textId="77777777" w:rsidR="00030DC7" w:rsidRPr="00030DC7" w:rsidRDefault="00030DC7" w:rsidP="00030DC7">
      <w:r w:rsidRPr="00030DC7">
        <w:t>    &lt;head&gt;</w:t>
      </w:r>
    </w:p>
    <w:p w14:paraId="146C4A83" w14:textId="77777777" w:rsidR="00030DC7" w:rsidRPr="00030DC7" w:rsidRDefault="00030DC7" w:rsidP="00030DC7">
      <w:r w:rsidRPr="00030DC7">
        <w:t>        &lt;title&gt;Rotate Transform&lt;/title&gt;</w:t>
      </w:r>
    </w:p>
    <w:p w14:paraId="19733366" w14:textId="77777777" w:rsidR="00030DC7" w:rsidRPr="00030DC7" w:rsidRDefault="00030DC7" w:rsidP="00030DC7">
      <w:r w:rsidRPr="00030DC7">
        <w:t>        &lt;style&gt;</w:t>
      </w:r>
    </w:p>
    <w:p w14:paraId="73877F2F" w14:textId="77777777" w:rsidR="00030DC7" w:rsidRPr="00030DC7" w:rsidRDefault="00030DC7" w:rsidP="00030DC7">
      <w:r w:rsidRPr="00030DC7">
        <w:t>         .box {</w:t>
      </w:r>
    </w:p>
    <w:p w14:paraId="30271195" w14:textId="77777777" w:rsidR="00030DC7" w:rsidRPr="00030DC7" w:rsidRDefault="00030DC7" w:rsidP="00030DC7">
      <w:r w:rsidRPr="00030DC7">
        <w:t>            width: 100px;</w:t>
      </w:r>
    </w:p>
    <w:p w14:paraId="65DA3CFF" w14:textId="77777777" w:rsidR="00030DC7" w:rsidRPr="00030DC7" w:rsidRDefault="00030DC7" w:rsidP="00030DC7">
      <w:r w:rsidRPr="00030DC7">
        <w:t>            height: 100px;</w:t>
      </w:r>
    </w:p>
    <w:p w14:paraId="0062E180" w14:textId="77777777" w:rsidR="00030DC7" w:rsidRPr="00030DC7" w:rsidRDefault="00030DC7" w:rsidP="00030DC7">
      <w:r w:rsidRPr="00030DC7">
        <w:t>            background-color: red;</w:t>
      </w:r>
    </w:p>
    <w:p w14:paraId="6C719D53" w14:textId="77777777" w:rsidR="00030DC7" w:rsidRPr="00030DC7" w:rsidRDefault="00030DC7" w:rsidP="00030DC7">
      <w:r w:rsidRPr="00030DC7">
        <w:t>            transform: rotate(45deg);</w:t>
      </w:r>
    </w:p>
    <w:p w14:paraId="5DAD7156" w14:textId="77777777" w:rsidR="00030DC7" w:rsidRPr="00030DC7" w:rsidRDefault="00030DC7" w:rsidP="00030DC7">
      <w:r w:rsidRPr="00030DC7">
        <w:t>         }</w:t>
      </w:r>
    </w:p>
    <w:p w14:paraId="61E1E5F4" w14:textId="77777777" w:rsidR="00030DC7" w:rsidRPr="00030DC7" w:rsidRDefault="00030DC7" w:rsidP="00030DC7">
      <w:r w:rsidRPr="00030DC7">
        <w:t>        &lt;/style&gt;</w:t>
      </w:r>
    </w:p>
    <w:p w14:paraId="323FA931" w14:textId="77777777" w:rsidR="00030DC7" w:rsidRPr="00030DC7" w:rsidRDefault="00030DC7" w:rsidP="00030DC7">
      <w:r w:rsidRPr="00030DC7">
        <w:t>    &lt;/head&gt;</w:t>
      </w:r>
    </w:p>
    <w:p w14:paraId="4F4A97B0" w14:textId="77777777" w:rsidR="00030DC7" w:rsidRPr="00030DC7" w:rsidRDefault="00030DC7" w:rsidP="00030DC7">
      <w:r w:rsidRPr="00030DC7">
        <w:t>    &lt;body&gt;</w:t>
      </w:r>
    </w:p>
    <w:p w14:paraId="7BAA2170" w14:textId="77777777" w:rsidR="00030DC7" w:rsidRPr="00030DC7" w:rsidRDefault="00030DC7" w:rsidP="00030DC7">
      <w:r w:rsidRPr="00030DC7">
        <w:t>        &lt;div class="box"&gt;&lt;/div&gt;</w:t>
      </w:r>
    </w:p>
    <w:p w14:paraId="48D1B21C" w14:textId="77777777" w:rsidR="00030DC7" w:rsidRPr="00030DC7" w:rsidRDefault="00030DC7" w:rsidP="00030DC7">
      <w:r w:rsidRPr="00030DC7">
        <w:t>    &lt;/body&gt;</w:t>
      </w:r>
    </w:p>
    <w:p w14:paraId="2FAAAFB8" w14:textId="77777777" w:rsidR="00030DC7" w:rsidRPr="00030DC7" w:rsidRDefault="00030DC7" w:rsidP="00030DC7">
      <w:r w:rsidRPr="00030DC7">
        <w:t>&lt;/html&gt;</w:t>
      </w:r>
    </w:p>
    <w:p w14:paraId="32D83C44" w14:textId="5C2D504B" w:rsidR="00186586" w:rsidRPr="00030DC7" w:rsidRDefault="00030DC7" w:rsidP="0018658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BD74F1A" w14:textId="1BAC949A" w:rsidR="00030DC7" w:rsidRDefault="00030DC7">
      <w:r w:rsidRPr="00030DC7">
        <w:rPr>
          <w:noProof/>
        </w:rPr>
        <w:drawing>
          <wp:inline distT="0" distB="0" distL="0" distR="0" wp14:anchorId="41FDA25C" wp14:editId="3DB8A569">
            <wp:extent cx="5731510" cy="1117600"/>
            <wp:effectExtent l="0" t="0" r="2540" b="6350"/>
            <wp:docPr id="489681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22E1" w14:textId="77777777" w:rsidR="00030DC7" w:rsidRDefault="00030DC7">
      <w:r>
        <w:br w:type="page"/>
      </w:r>
    </w:p>
    <w:p w14:paraId="72FC8DC5" w14:textId="363B1B21" w:rsidR="00030DC7" w:rsidRPr="00D5001E" w:rsidRDefault="00030DC7" w:rsidP="00030DC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117</w:t>
      </w:r>
    </w:p>
    <w:p w14:paraId="5DD7A7C4" w14:textId="7058F3C4" w:rsidR="00030DC7" w:rsidRPr="00D5001E" w:rsidRDefault="00030DC7" w:rsidP="00030DC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‘transform: scale() in CSS.</w:t>
      </w:r>
    </w:p>
    <w:p w14:paraId="354BE4F1" w14:textId="77777777" w:rsidR="00030DC7" w:rsidRPr="00D5001E" w:rsidRDefault="00030DC7" w:rsidP="00030DC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67EC9A5C" w14:textId="77777777" w:rsidR="00030DC7" w:rsidRPr="00030DC7" w:rsidRDefault="00030DC7" w:rsidP="00030DC7">
      <w:r w:rsidRPr="00030DC7">
        <w:t>&lt;!DOCTYPE html&gt;</w:t>
      </w:r>
    </w:p>
    <w:p w14:paraId="7AEAA4FE" w14:textId="77777777" w:rsidR="00030DC7" w:rsidRPr="00030DC7" w:rsidRDefault="00030DC7" w:rsidP="00030DC7">
      <w:r w:rsidRPr="00030DC7">
        <w:t>&lt;html&gt;</w:t>
      </w:r>
    </w:p>
    <w:p w14:paraId="16C8A1DB" w14:textId="77777777" w:rsidR="00030DC7" w:rsidRPr="00030DC7" w:rsidRDefault="00030DC7" w:rsidP="00030DC7">
      <w:r w:rsidRPr="00030DC7">
        <w:t>    &lt;head&gt;</w:t>
      </w:r>
    </w:p>
    <w:p w14:paraId="29F61285" w14:textId="77777777" w:rsidR="00030DC7" w:rsidRPr="00030DC7" w:rsidRDefault="00030DC7" w:rsidP="00030DC7">
      <w:r w:rsidRPr="00030DC7">
        <w:t>        &lt;title&gt;scale Transform&lt;/title&gt;</w:t>
      </w:r>
    </w:p>
    <w:p w14:paraId="6031487D" w14:textId="77777777" w:rsidR="00030DC7" w:rsidRPr="00030DC7" w:rsidRDefault="00030DC7" w:rsidP="00030DC7">
      <w:r w:rsidRPr="00030DC7">
        <w:t>        &lt;style&gt;</w:t>
      </w:r>
    </w:p>
    <w:p w14:paraId="5DB6CAE2" w14:textId="77777777" w:rsidR="00030DC7" w:rsidRPr="00030DC7" w:rsidRDefault="00030DC7" w:rsidP="00030DC7">
      <w:r w:rsidRPr="00030DC7">
        <w:t>           .box {</w:t>
      </w:r>
    </w:p>
    <w:p w14:paraId="48923A62" w14:textId="77777777" w:rsidR="00030DC7" w:rsidRPr="00030DC7" w:rsidRDefault="00030DC7" w:rsidP="00030DC7">
      <w:r w:rsidRPr="00030DC7">
        <w:t>            width: 200px;</w:t>
      </w:r>
    </w:p>
    <w:p w14:paraId="2CD6AC3A" w14:textId="77777777" w:rsidR="00030DC7" w:rsidRPr="00030DC7" w:rsidRDefault="00030DC7" w:rsidP="00030DC7">
      <w:r w:rsidRPr="00030DC7">
        <w:t>            height: 200px;</w:t>
      </w:r>
    </w:p>
    <w:p w14:paraId="4299F2C1" w14:textId="77777777" w:rsidR="00030DC7" w:rsidRPr="00030DC7" w:rsidRDefault="00030DC7" w:rsidP="00030DC7">
      <w:r w:rsidRPr="00030DC7">
        <w:t>            background-color: lightseagreen;</w:t>
      </w:r>
    </w:p>
    <w:p w14:paraId="2702AD1B" w14:textId="77777777" w:rsidR="00030DC7" w:rsidRPr="00030DC7" w:rsidRDefault="00030DC7" w:rsidP="00030DC7">
      <w:r w:rsidRPr="00030DC7">
        <w:t>            transform:scale(1.5,1.2)</w:t>
      </w:r>
    </w:p>
    <w:p w14:paraId="2CB7BA3A" w14:textId="77777777" w:rsidR="00030DC7" w:rsidRPr="00030DC7" w:rsidRDefault="00030DC7" w:rsidP="00030DC7">
      <w:r w:rsidRPr="00030DC7">
        <w:t>           }</w:t>
      </w:r>
    </w:p>
    <w:p w14:paraId="1F701F9C" w14:textId="77777777" w:rsidR="00030DC7" w:rsidRPr="00030DC7" w:rsidRDefault="00030DC7" w:rsidP="00030DC7">
      <w:r w:rsidRPr="00030DC7">
        <w:t>        &lt;/style&gt;</w:t>
      </w:r>
    </w:p>
    <w:p w14:paraId="2B7963AA" w14:textId="77777777" w:rsidR="00030DC7" w:rsidRPr="00030DC7" w:rsidRDefault="00030DC7" w:rsidP="00030DC7">
      <w:r w:rsidRPr="00030DC7">
        <w:t>    &lt;/head&gt;</w:t>
      </w:r>
    </w:p>
    <w:p w14:paraId="6AF128E0" w14:textId="77777777" w:rsidR="00030DC7" w:rsidRPr="00030DC7" w:rsidRDefault="00030DC7" w:rsidP="00030DC7">
      <w:r w:rsidRPr="00030DC7">
        <w:t>    &lt;body&gt;</w:t>
      </w:r>
    </w:p>
    <w:p w14:paraId="40BA1B73" w14:textId="77777777" w:rsidR="00030DC7" w:rsidRPr="00030DC7" w:rsidRDefault="00030DC7" w:rsidP="00030DC7">
      <w:r w:rsidRPr="00030DC7">
        <w:t>        &lt;div class="box"&gt;&lt;/div&gt;</w:t>
      </w:r>
    </w:p>
    <w:p w14:paraId="3EBBF134" w14:textId="77777777" w:rsidR="00030DC7" w:rsidRPr="00030DC7" w:rsidRDefault="00030DC7" w:rsidP="00030DC7">
      <w:r w:rsidRPr="00030DC7">
        <w:t>    &lt;/body&gt;</w:t>
      </w:r>
    </w:p>
    <w:p w14:paraId="4B213D58" w14:textId="77777777" w:rsidR="00030DC7" w:rsidRDefault="00030DC7" w:rsidP="00030DC7">
      <w:r w:rsidRPr="00030DC7">
        <w:t>&lt;/html&gt;</w:t>
      </w:r>
    </w:p>
    <w:p w14:paraId="095A0E9E" w14:textId="2348C5B4" w:rsidR="00030DC7" w:rsidRPr="00030DC7" w:rsidRDefault="00030DC7" w:rsidP="00030DC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4C903A0F" w14:textId="7E5AD05F" w:rsidR="00186586" w:rsidRDefault="00030DC7">
      <w:r w:rsidRPr="00030DC7">
        <w:rPr>
          <w:noProof/>
        </w:rPr>
        <w:drawing>
          <wp:inline distT="0" distB="0" distL="0" distR="0" wp14:anchorId="6C61CED6" wp14:editId="3D930D06">
            <wp:extent cx="5731510" cy="1858010"/>
            <wp:effectExtent l="0" t="0" r="2540" b="8890"/>
            <wp:docPr id="3472182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586">
        <w:br w:type="page"/>
      </w:r>
    </w:p>
    <w:p w14:paraId="3B9ACA1E" w14:textId="5F13324D" w:rsidR="00030DC7" w:rsidRPr="00D5001E" w:rsidRDefault="00030DC7" w:rsidP="00030DC7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118</w:t>
      </w:r>
    </w:p>
    <w:p w14:paraId="3C48AF33" w14:textId="166A5A24" w:rsidR="00030DC7" w:rsidRPr="00D5001E" w:rsidRDefault="00030DC7" w:rsidP="00030DC7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‘counter-increment’ in CSS.</w:t>
      </w:r>
    </w:p>
    <w:p w14:paraId="4B760A3F" w14:textId="77777777" w:rsidR="00030DC7" w:rsidRPr="00D5001E" w:rsidRDefault="00030DC7" w:rsidP="00030DC7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36E5D01" w14:textId="77777777" w:rsidR="00030DC7" w:rsidRPr="00030DC7" w:rsidRDefault="00030DC7" w:rsidP="00030DC7">
      <w:r w:rsidRPr="00030DC7">
        <w:t>&lt;!DOCTYPE html&gt;</w:t>
      </w:r>
    </w:p>
    <w:p w14:paraId="5BF2A9A8" w14:textId="77777777" w:rsidR="00030DC7" w:rsidRPr="00030DC7" w:rsidRDefault="00030DC7" w:rsidP="00030DC7">
      <w:r w:rsidRPr="00030DC7">
        <w:t>&lt;html&gt;</w:t>
      </w:r>
    </w:p>
    <w:p w14:paraId="07637803" w14:textId="77777777" w:rsidR="00030DC7" w:rsidRPr="00030DC7" w:rsidRDefault="00030DC7" w:rsidP="00030DC7">
      <w:r w:rsidRPr="00030DC7">
        <w:t>    &lt;head&gt;</w:t>
      </w:r>
    </w:p>
    <w:p w14:paraId="0DFFC6BC" w14:textId="77777777" w:rsidR="00030DC7" w:rsidRPr="00030DC7" w:rsidRDefault="00030DC7" w:rsidP="00030DC7">
      <w:r w:rsidRPr="00030DC7">
        <w:t>        &lt;title&gt;Counter Increment&lt;/title&gt;</w:t>
      </w:r>
    </w:p>
    <w:p w14:paraId="2877E441" w14:textId="77777777" w:rsidR="00030DC7" w:rsidRPr="00030DC7" w:rsidRDefault="00030DC7" w:rsidP="00030DC7">
      <w:r w:rsidRPr="00030DC7">
        <w:t>        &lt;style&gt;</w:t>
      </w:r>
    </w:p>
    <w:p w14:paraId="1A7C4FCE" w14:textId="77777777" w:rsidR="00030DC7" w:rsidRPr="00030DC7" w:rsidRDefault="00030DC7" w:rsidP="00030DC7">
      <w:r w:rsidRPr="00030DC7">
        <w:t>         body {</w:t>
      </w:r>
    </w:p>
    <w:p w14:paraId="2E0E6289" w14:textId="77777777" w:rsidR="00030DC7" w:rsidRPr="00030DC7" w:rsidRDefault="00030DC7" w:rsidP="00030DC7">
      <w:r w:rsidRPr="00030DC7">
        <w:t>            counter-reset: section;</w:t>
      </w:r>
    </w:p>
    <w:p w14:paraId="78E6ED4B" w14:textId="77777777" w:rsidR="00030DC7" w:rsidRPr="00030DC7" w:rsidRDefault="00030DC7" w:rsidP="00030DC7">
      <w:r w:rsidRPr="00030DC7">
        <w:t>         }</w:t>
      </w:r>
    </w:p>
    <w:p w14:paraId="4E2A5A0B" w14:textId="77777777" w:rsidR="00030DC7" w:rsidRPr="00030DC7" w:rsidRDefault="00030DC7" w:rsidP="00030DC7">
      <w:r w:rsidRPr="00030DC7">
        <w:t>         h2::before {</w:t>
      </w:r>
    </w:p>
    <w:p w14:paraId="49CD4551" w14:textId="77777777" w:rsidR="00030DC7" w:rsidRPr="00030DC7" w:rsidRDefault="00030DC7" w:rsidP="00030DC7">
      <w:r w:rsidRPr="00030DC7">
        <w:t>            counter-increment: section;</w:t>
      </w:r>
    </w:p>
    <w:p w14:paraId="62E90ECA" w14:textId="77777777" w:rsidR="00030DC7" w:rsidRPr="00030DC7" w:rsidRDefault="00030DC7" w:rsidP="00030DC7">
      <w:r w:rsidRPr="00030DC7">
        <w:t>            content: "Section" counter(section) ":";</w:t>
      </w:r>
    </w:p>
    <w:p w14:paraId="21E93779" w14:textId="77777777" w:rsidR="00030DC7" w:rsidRPr="00030DC7" w:rsidRDefault="00030DC7" w:rsidP="00030DC7">
      <w:r w:rsidRPr="00030DC7">
        <w:t>            font-weight: bold;</w:t>
      </w:r>
    </w:p>
    <w:p w14:paraId="0B01D981" w14:textId="77777777" w:rsidR="00030DC7" w:rsidRPr="00030DC7" w:rsidRDefault="00030DC7" w:rsidP="00030DC7">
      <w:r w:rsidRPr="00030DC7">
        <w:t>         }</w:t>
      </w:r>
    </w:p>
    <w:p w14:paraId="6101D459" w14:textId="77777777" w:rsidR="00030DC7" w:rsidRPr="00030DC7" w:rsidRDefault="00030DC7" w:rsidP="00030DC7">
      <w:r w:rsidRPr="00030DC7">
        <w:t>        &lt;/style&gt;</w:t>
      </w:r>
    </w:p>
    <w:p w14:paraId="1E3C33CC" w14:textId="77777777" w:rsidR="00030DC7" w:rsidRPr="00030DC7" w:rsidRDefault="00030DC7" w:rsidP="00030DC7">
      <w:r w:rsidRPr="00030DC7">
        <w:t>    &lt;/head&gt;</w:t>
      </w:r>
    </w:p>
    <w:p w14:paraId="069BEE4F" w14:textId="77777777" w:rsidR="00030DC7" w:rsidRPr="00030DC7" w:rsidRDefault="00030DC7" w:rsidP="00030DC7">
      <w:r w:rsidRPr="00030DC7">
        <w:t>    &lt;body&gt;</w:t>
      </w:r>
    </w:p>
    <w:p w14:paraId="2711EDF8" w14:textId="77777777" w:rsidR="00030DC7" w:rsidRPr="00030DC7" w:rsidRDefault="00030DC7" w:rsidP="00030DC7">
      <w:r w:rsidRPr="00030DC7">
        <w:t>        &lt;h2&gt;Introduction&lt;/h2&gt;</w:t>
      </w:r>
    </w:p>
    <w:p w14:paraId="75E30F71" w14:textId="77777777" w:rsidR="00030DC7" w:rsidRPr="00030DC7" w:rsidRDefault="00030DC7" w:rsidP="00030DC7">
      <w:r w:rsidRPr="00030DC7">
        <w:t>        &lt;h2&gt;Features&lt;/h2&gt;</w:t>
      </w:r>
    </w:p>
    <w:p w14:paraId="22D465C7" w14:textId="77777777" w:rsidR="00030DC7" w:rsidRPr="00030DC7" w:rsidRDefault="00030DC7" w:rsidP="00030DC7">
      <w:r w:rsidRPr="00030DC7">
        <w:t>        &lt;h2&gt;Conclusion&lt;/h2&gt;</w:t>
      </w:r>
    </w:p>
    <w:p w14:paraId="4951435B" w14:textId="77777777" w:rsidR="00030DC7" w:rsidRPr="00030DC7" w:rsidRDefault="00030DC7" w:rsidP="00030DC7">
      <w:r w:rsidRPr="00030DC7">
        <w:t>    &lt;/body&gt;</w:t>
      </w:r>
    </w:p>
    <w:p w14:paraId="4D91DF83" w14:textId="77777777" w:rsidR="00030DC7" w:rsidRPr="00030DC7" w:rsidRDefault="00030DC7" w:rsidP="00030DC7">
      <w:r w:rsidRPr="00030DC7">
        <w:t>&lt;/html&gt;</w:t>
      </w:r>
    </w:p>
    <w:p w14:paraId="1FF69E29" w14:textId="499E46AD" w:rsidR="00186586" w:rsidRPr="00030DC7" w:rsidRDefault="00030DC7" w:rsidP="00186586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A6C420E" w14:textId="07D05DE3" w:rsidR="00186586" w:rsidRDefault="00030DC7">
      <w:r w:rsidRPr="00030DC7">
        <w:rPr>
          <w:noProof/>
        </w:rPr>
        <w:drawing>
          <wp:inline distT="0" distB="0" distL="0" distR="0" wp14:anchorId="4691C246" wp14:editId="7ED49CDF">
            <wp:extent cx="5731510" cy="1221105"/>
            <wp:effectExtent l="0" t="0" r="2540" b="0"/>
            <wp:docPr id="8538435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586">
        <w:br w:type="page"/>
      </w:r>
    </w:p>
    <w:p w14:paraId="0D02F46B" w14:textId="74EE27F0" w:rsidR="0098374E" w:rsidRPr="0098374E" w:rsidRDefault="0098374E" w:rsidP="0098374E">
      <w:pPr>
        <w:jc w:val="center"/>
        <w:rPr>
          <w:b/>
          <w:bCs/>
          <w:sz w:val="28"/>
          <w:szCs w:val="28"/>
        </w:rPr>
      </w:pPr>
      <w:r w:rsidRPr="0098374E">
        <w:rPr>
          <w:b/>
          <w:bCs/>
          <w:sz w:val="28"/>
          <w:szCs w:val="28"/>
        </w:rPr>
        <w:lastRenderedPageBreak/>
        <w:t>JavaScript</w:t>
      </w:r>
    </w:p>
    <w:p w14:paraId="335A031F" w14:textId="12BCB3BB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>Project-</w:t>
      </w:r>
      <w:r>
        <w:rPr>
          <w:b/>
          <w:bCs/>
          <w:sz w:val="28"/>
          <w:szCs w:val="28"/>
        </w:rPr>
        <w:t>119</w:t>
      </w:r>
    </w:p>
    <w:p w14:paraId="1F367CB4" w14:textId="640575FA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‘getElementById’ to access and modify an element.</w:t>
      </w:r>
    </w:p>
    <w:p w14:paraId="085AC0F6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068494DD" w14:textId="77777777" w:rsidR="00343178" w:rsidRPr="00343178" w:rsidRDefault="00343178" w:rsidP="00343178">
      <w:r w:rsidRPr="00343178">
        <w:t>&lt;!DOCTYPE html&gt;</w:t>
      </w:r>
    </w:p>
    <w:p w14:paraId="274FA379" w14:textId="77777777" w:rsidR="00343178" w:rsidRPr="00343178" w:rsidRDefault="00343178" w:rsidP="00343178">
      <w:r w:rsidRPr="00343178">
        <w:t>&lt;html&gt;</w:t>
      </w:r>
    </w:p>
    <w:p w14:paraId="353F33D9" w14:textId="77777777" w:rsidR="00343178" w:rsidRPr="00343178" w:rsidRDefault="00343178" w:rsidP="00343178">
      <w:r w:rsidRPr="00343178">
        <w:t>    &lt;head&gt;</w:t>
      </w:r>
    </w:p>
    <w:p w14:paraId="54B4CBF8" w14:textId="77777777" w:rsidR="00343178" w:rsidRPr="00343178" w:rsidRDefault="00343178" w:rsidP="00343178">
      <w:r w:rsidRPr="00343178">
        <w:t>        &lt;title&gt;getElementById Example&lt;/title&gt;</w:t>
      </w:r>
    </w:p>
    <w:p w14:paraId="3701D584" w14:textId="77777777" w:rsidR="00343178" w:rsidRPr="00343178" w:rsidRDefault="00343178" w:rsidP="00343178">
      <w:r w:rsidRPr="00343178">
        <w:t>    &lt;/head&gt;</w:t>
      </w:r>
    </w:p>
    <w:p w14:paraId="5C68FC6C" w14:textId="77777777" w:rsidR="00343178" w:rsidRPr="00343178" w:rsidRDefault="00343178" w:rsidP="00343178">
      <w:r w:rsidRPr="00343178">
        <w:t>    &lt;body&gt;</w:t>
      </w:r>
    </w:p>
    <w:p w14:paraId="42A8A269" w14:textId="77777777" w:rsidR="00343178" w:rsidRPr="00343178" w:rsidRDefault="00343178" w:rsidP="00343178">
      <w:r w:rsidRPr="00343178">
        <w:t>        &lt;h1 id="title"&gt;Original Title&lt;/h1&gt;</w:t>
      </w:r>
    </w:p>
    <w:p w14:paraId="5A6B748E" w14:textId="77777777" w:rsidR="00343178" w:rsidRPr="00343178" w:rsidRDefault="00343178" w:rsidP="00343178">
      <w:r w:rsidRPr="00343178">
        <w:t>        &lt;script&gt;</w:t>
      </w:r>
    </w:p>
    <w:p w14:paraId="67634054" w14:textId="77777777" w:rsidR="00343178" w:rsidRPr="00343178" w:rsidRDefault="00343178" w:rsidP="00343178">
      <w:r w:rsidRPr="00343178">
        <w:t>            document.getElementById("title").textContent = "Modified by JavaScript";</w:t>
      </w:r>
    </w:p>
    <w:p w14:paraId="65A7C110" w14:textId="77777777" w:rsidR="00343178" w:rsidRPr="00343178" w:rsidRDefault="00343178" w:rsidP="00343178">
      <w:r w:rsidRPr="00343178">
        <w:t>        &lt;/script&gt;</w:t>
      </w:r>
    </w:p>
    <w:p w14:paraId="52B5A298" w14:textId="1FEA4CD1" w:rsidR="00343178" w:rsidRPr="00343178" w:rsidRDefault="00343178" w:rsidP="00343178">
      <w:r w:rsidRPr="00343178">
        <w:t>    &lt;/body</w:t>
      </w:r>
      <w:r>
        <w:t>&gt;</w:t>
      </w:r>
    </w:p>
    <w:p w14:paraId="1D2B8147" w14:textId="77777777" w:rsidR="00343178" w:rsidRPr="00343178" w:rsidRDefault="00343178" w:rsidP="00343178">
      <w:r w:rsidRPr="00343178">
        <w:t>&lt;/html&gt;</w:t>
      </w:r>
    </w:p>
    <w:p w14:paraId="10B7C79D" w14:textId="3B1238B2" w:rsidR="00343178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  <w:r w:rsidRPr="00343178">
        <w:rPr>
          <w:b/>
          <w:bCs/>
          <w:sz w:val="28"/>
          <w:szCs w:val="28"/>
          <w:u w:val="single"/>
        </w:rPr>
        <w:t xml:space="preserve"> </w:t>
      </w:r>
    </w:p>
    <w:p w14:paraId="7125C221" w14:textId="341D93FD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34317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6E1E23" wp14:editId="6D2851BB">
            <wp:extent cx="3575763" cy="1765300"/>
            <wp:effectExtent l="0" t="0" r="5715" b="6350"/>
            <wp:docPr id="172907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07" cy="176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97C1" w14:textId="75718EE0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</w:p>
    <w:p w14:paraId="7BBD6492" w14:textId="77777777" w:rsidR="0098374E" w:rsidRDefault="0098374E">
      <w:r>
        <w:br w:type="page"/>
      </w:r>
    </w:p>
    <w:p w14:paraId="1CA9605B" w14:textId="6830BC2C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120</w:t>
      </w:r>
    </w:p>
    <w:p w14:paraId="28E2455F" w14:textId="47C8141B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>Demonstrate the usage of ‘</w:t>
      </w:r>
      <w:r w:rsidR="00B26F0D" w:rsidRPr="00343178">
        <w:rPr>
          <w:b/>
          <w:bCs/>
          <w:sz w:val="28"/>
          <w:szCs w:val="28"/>
        </w:rPr>
        <w:t>getElementsByClassName</w:t>
      </w:r>
      <w:r w:rsidR="00B26F0D">
        <w:rPr>
          <w:b/>
          <w:bCs/>
          <w:sz w:val="28"/>
          <w:szCs w:val="28"/>
        </w:rPr>
        <w:t>’ to access multiple elements</w:t>
      </w:r>
      <w:r>
        <w:rPr>
          <w:b/>
          <w:bCs/>
          <w:sz w:val="28"/>
          <w:szCs w:val="28"/>
        </w:rPr>
        <w:t>.</w:t>
      </w:r>
    </w:p>
    <w:p w14:paraId="0B8C1DD7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DA2EC95" w14:textId="77777777" w:rsidR="00343178" w:rsidRPr="00343178" w:rsidRDefault="00343178" w:rsidP="00343178">
      <w:r w:rsidRPr="00343178">
        <w:t>&lt;!DOCTYPE html&gt;</w:t>
      </w:r>
    </w:p>
    <w:p w14:paraId="2E5AD763" w14:textId="77777777" w:rsidR="00343178" w:rsidRPr="00343178" w:rsidRDefault="00343178" w:rsidP="00343178">
      <w:r w:rsidRPr="00343178">
        <w:t>&lt;html&gt;</w:t>
      </w:r>
    </w:p>
    <w:p w14:paraId="6E05C0D6" w14:textId="77777777" w:rsidR="00343178" w:rsidRPr="00343178" w:rsidRDefault="00343178" w:rsidP="00343178">
      <w:r w:rsidRPr="00343178">
        <w:t>    &lt;head&gt;</w:t>
      </w:r>
    </w:p>
    <w:p w14:paraId="6DC3C3B5" w14:textId="77777777" w:rsidR="00343178" w:rsidRPr="00343178" w:rsidRDefault="00343178" w:rsidP="00343178">
      <w:r w:rsidRPr="00343178">
        <w:t>        &lt;title&gt;getElementByClassName Example&lt;/title&gt;</w:t>
      </w:r>
    </w:p>
    <w:p w14:paraId="0A37DB3D" w14:textId="77777777" w:rsidR="00343178" w:rsidRPr="00343178" w:rsidRDefault="00343178" w:rsidP="00343178">
      <w:r w:rsidRPr="00343178">
        <w:t>    &lt;/head&gt;</w:t>
      </w:r>
    </w:p>
    <w:p w14:paraId="1BE2569B" w14:textId="77777777" w:rsidR="00343178" w:rsidRPr="00343178" w:rsidRDefault="00343178" w:rsidP="00343178">
      <w:r w:rsidRPr="00343178">
        <w:t>    &lt;body&gt;</w:t>
      </w:r>
    </w:p>
    <w:p w14:paraId="55212890" w14:textId="77777777" w:rsidR="00343178" w:rsidRPr="00343178" w:rsidRDefault="00343178" w:rsidP="00343178">
      <w:r w:rsidRPr="00343178">
        <w:t>          &lt;p class="item"&gt;Item 1&lt;/p&gt;</w:t>
      </w:r>
    </w:p>
    <w:p w14:paraId="741DF540" w14:textId="77777777" w:rsidR="00343178" w:rsidRPr="00343178" w:rsidRDefault="00343178" w:rsidP="00343178">
      <w:r w:rsidRPr="00343178">
        <w:t>          &lt;p class="item"&gt;Item 2&lt;/p&gt;</w:t>
      </w:r>
    </w:p>
    <w:p w14:paraId="3C568964" w14:textId="77777777" w:rsidR="00343178" w:rsidRPr="00343178" w:rsidRDefault="00343178" w:rsidP="00343178">
      <w:r w:rsidRPr="00343178">
        <w:t>          &lt;button onclick="'updateItems()"&gt;Update First Items&lt;/button&gt;</w:t>
      </w:r>
    </w:p>
    <w:p w14:paraId="5EE1A5F5" w14:textId="77777777" w:rsidR="00343178" w:rsidRPr="00343178" w:rsidRDefault="00343178" w:rsidP="00343178">
      <w:r w:rsidRPr="00343178">
        <w:t>          &lt;script&gt;</w:t>
      </w:r>
    </w:p>
    <w:p w14:paraId="11A87FAC" w14:textId="77777777" w:rsidR="00343178" w:rsidRPr="00343178" w:rsidRDefault="00343178" w:rsidP="00343178">
      <w:r w:rsidRPr="00343178">
        <w:t>            function updateItems() {</w:t>
      </w:r>
    </w:p>
    <w:p w14:paraId="0836B0E5" w14:textId="77777777" w:rsidR="00343178" w:rsidRPr="00343178" w:rsidRDefault="00343178" w:rsidP="00343178">
      <w:r w:rsidRPr="00343178">
        <w:t>                const items = documenting.getElementsByClassName("item");</w:t>
      </w:r>
    </w:p>
    <w:p w14:paraId="352CF8A4" w14:textId="77777777" w:rsidR="00343178" w:rsidRPr="00343178" w:rsidRDefault="00343178" w:rsidP="00343178">
      <w:r w:rsidRPr="00343178">
        <w:t>                items[0].textContent = "First Item Updated!";</w:t>
      </w:r>
    </w:p>
    <w:p w14:paraId="194B6EF1" w14:textId="77777777" w:rsidR="00343178" w:rsidRPr="00343178" w:rsidRDefault="00343178" w:rsidP="00343178">
      <w:r w:rsidRPr="00343178">
        <w:t>            }</w:t>
      </w:r>
    </w:p>
    <w:p w14:paraId="7DEBD256" w14:textId="77777777" w:rsidR="00343178" w:rsidRPr="00343178" w:rsidRDefault="00343178" w:rsidP="00343178">
      <w:r w:rsidRPr="00343178">
        <w:t>          &lt;/script&gt;</w:t>
      </w:r>
    </w:p>
    <w:p w14:paraId="5AF135AF" w14:textId="77777777" w:rsidR="00343178" w:rsidRPr="00343178" w:rsidRDefault="00343178" w:rsidP="00343178">
      <w:r w:rsidRPr="00343178">
        <w:t>    &lt;/body&gt;</w:t>
      </w:r>
    </w:p>
    <w:p w14:paraId="40306CF1" w14:textId="7EA1146A" w:rsidR="0098374E" w:rsidRDefault="00343178" w:rsidP="00186586">
      <w:r w:rsidRPr="00343178">
        <w:t>&lt;/html&gt;</w:t>
      </w:r>
    </w:p>
    <w:p w14:paraId="20A89677" w14:textId="77777777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C8C29B4" w14:textId="2E8982B0" w:rsidR="0098374E" w:rsidRDefault="00343178">
      <w:r w:rsidRPr="00343178">
        <w:rPr>
          <w:noProof/>
        </w:rPr>
        <w:drawing>
          <wp:inline distT="0" distB="0" distL="0" distR="0" wp14:anchorId="7FBA24E0" wp14:editId="6EDF1279">
            <wp:extent cx="5731510" cy="1303655"/>
            <wp:effectExtent l="0" t="0" r="2540" b="0"/>
            <wp:docPr id="978314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374E">
        <w:br w:type="page"/>
      </w:r>
    </w:p>
    <w:p w14:paraId="196169CB" w14:textId="0772308B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121</w:t>
      </w:r>
    </w:p>
    <w:p w14:paraId="49245C6C" w14:textId="5A26098B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</w:t>
      </w:r>
      <w:r w:rsidR="00B26F0D">
        <w:rPr>
          <w:b/>
          <w:bCs/>
          <w:sz w:val="28"/>
          <w:szCs w:val="28"/>
        </w:rPr>
        <w:t>how to change content using ‘textcontent’ with a button click.</w:t>
      </w:r>
    </w:p>
    <w:p w14:paraId="12FA869C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1FFFF19B" w14:textId="77777777" w:rsidR="00343178" w:rsidRPr="00343178" w:rsidRDefault="00343178" w:rsidP="00343178">
      <w:r w:rsidRPr="00343178">
        <w:t>&lt;!DOCTYPE html&gt;</w:t>
      </w:r>
    </w:p>
    <w:p w14:paraId="38E4971C" w14:textId="77777777" w:rsidR="00343178" w:rsidRPr="00343178" w:rsidRDefault="00343178" w:rsidP="00343178">
      <w:r w:rsidRPr="00343178">
        <w:t>&lt;html&gt;</w:t>
      </w:r>
    </w:p>
    <w:p w14:paraId="3485D1CF" w14:textId="77777777" w:rsidR="00343178" w:rsidRPr="00343178" w:rsidRDefault="00343178" w:rsidP="00343178">
      <w:r w:rsidRPr="00343178">
        <w:t>    &lt;head&gt;</w:t>
      </w:r>
    </w:p>
    <w:p w14:paraId="0CCEB45D" w14:textId="77777777" w:rsidR="00343178" w:rsidRPr="00343178" w:rsidRDefault="00343178" w:rsidP="00343178">
      <w:r w:rsidRPr="00343178">
        <w:t>        &lt;title&gt;textContent Example&lt;/title&gt;</w:t>
      </w:r>
    </w:p>
    <w:p w14:paraId="70EA162B" w14:textId="77777777" w:rsidR="00343178" w:rsidRPr="00343178" w:rsidRDefault="00343178" w:rsidP="00343178">
      <w:r w:rsidRPr="00343178">
        <w:t>    &lt;/head&gt;</w:t>
      </w:r>
    </w:p>
    <w:p w14:paraId="5F616D46" w14:textId="77777777" w:rsidR="00343178" w:rsidRPr="00343178" w:rsidRDefault="00343178" w:rsidP="00343178">
      <w:r w:rsidRPr="00343178">
        <w:t>    &lt;body&gt;</w:t>
      </w:r>
    </w:p>
    <w:p w14:paraId="37AA07CC" w14:textId="77777777" w:rsidR="00343178" w:rsidRPr="00343178" w:rsidRDefault="00343178" w:rsidP="00343178">
      <w:r w:rsidRPr="00343178">
        <w:t>        &lt;div id="info"&gt;&lt;b&gt;Hello&lt;/b&gt; World &lt;/div&gt;</w:t>
      </w:r>
    </w:p>
    <w:p w14:paraId="10F9F022" w14:textId="77777777" w:rsidR="00343178" w:rsidRPr="00343178" w:rsidRDefault="00343178" w:rsidP="00343178">
      <w:r w:rsidRPr="00343178">
        <w:t>        &lt;button onclick="changeText()"&gt;Change Text&lt;/button&gt;</w:t>
      </w:r>
    </w:p>
    <w:p w14:paraId="5F7E05B7" w14:textId="77777777" w:rsidR="00343178" w:rsidRPr="00343178" w:rsidRDefault="00343178" w:rsidP="00343178">
      <w:r w:rsidRPr="00343178">
        <w:t>        &lt;script&gt;</w:t>
      </w:r>
    </w:p>
    <w:p w14:paraId="00AE349F" w14:textId="77777777" w:rsidR="00343178" w:rsidRPr="00343178" w:rsidRDefault="00343178" w:rsidP="00343178">
      <w:r w:rsidRPr="00343178">
        <w:t>            function changeText() {</w:t>
      </w:r>
    </w:p>
    <w:p w14:paraId="362563E5" w14:textId="77777777" w:rsidR="00343178" w:rsidRPr="00343178" w:rsidRDefault="00343178" w:rsidP="00343178">
      <w:r w:rsidRPr="00343178">
        <w:t>                document.getElementById("info").textContent = "Plain text only!";</w:t>
      </w:r>
    </w:p>
    <w:p w14:paraId="53762182" w14:textId="77777777" w:rsidR="00343178" w:rsidRPr="00343178" w:rsidRDefault="00343178" w:rsidP="00343178">
      <w:r w:rsidRPr="00343178">
        <w:t>            }</w:t>
      </w:r>
    </w:p>
    <w:p w14:paraId="75F04AF2" w14:textId="77777777" w:rsidR="00343178" w:rsidRPr="00343178" w:rsidRDefault="00343178" w:rsidP="00343178">
      <w:r w:rsidRPr="00343178">
        <w:t>        &lt;/script&gt;</w:t>
      </w:r>
    </w:p>
    <w:p w14:paraId="1E781423" w14:textId="77777777" w:rsidR="00343178" w:rsidRPr="00343178" w:rsidRDefault="00343178" w:rsidP="00343178">
      <w:r w:rsidRPr="00343178">
        <w:t>    &lt;/body&gt;</w:t>
      </w:r>
    </w:p>
    <w:p w14:paraId="7FA93DAE" w14:textId="77777777" w:rsidR="00343178" w:rsidRDefault="00343178" w:rsidP="00343178">
      <w:r w:rsidRPr="00343178">
        <w:t>&lt;/html&gt;</w:t>
      </w:r>
    </w:p>
    <w:p w14:paraId="7B4EFA1C" w14:textId="77777777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297240F" w14:textId="5DD5684C" w:rsidR="00343178" w:rsidRPr="00343178" w:rsidRDefault="00343178" w:rsidP="00343178">
      <w:r w:rsidRPr="00343178">
        <w:rPr>
          <w:noProof/>
        </w:rPr>
        <w:drawing>
          <wp:inline distT="0" distB="0" distL="0" distR="0" wp14:anchorId="7FA46A8C" wp14:editId="76638552">
            <wp:extent cx="5731510" cy="676275"/>
            <wp:effectExtent l="0" t="0" r="2540" b="9525"/>
            <wp:docPr id="1677157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264E" w14:textId="483176A4" w:rsidR="0098374E" w:rsidRDefault="0098374E" w:rsidP="00186586"/>
    <w:p w14:paraId="2CA13CE2" w14:textId="77777777" w:rsidR="0098374E" w:rsidRDefault="0098374E">
      <w:r>
        <w:br w:type="page"/>
      </w:r>
    </w:p>
    <w:p w14:paraId="300ACD50" w14:textId="67C8B557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122</w:t>
      </w:r>
    </w:p>
    <w:p w14:paraId="29734A35" w14:textId="6793CF94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</w:t>
      </w:r>
      <w:r w:rsidR="00B26F0D">
        <w:rPr>
          <w:b/>
          <w:bCs/>
          <w:sz w:val="28"/>
          <w:szCs w:val="28"/>
        </w:rPr>
        <w:t>hoe to change content using ‘innerHTML’ with abutton click.</w:t>
      </w:r>
    </w:p>
    <w:p w14:paraId="46F2AC6B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84EF32B" w14:textId="77777777" w:rsidR="00343178" w:rsidRPr="00343178" w:rsidRDefault="00343178" w:rsidP="00343178">
      <w:r w:rsidRPr="00343178">
        <w:t>&lt;!DOCTYPE html&gt;</w:t>
      </w:r>
    </w:p>
    <w:p w14:paraId="77D38160" w14:textId="77777777" w:rsidR="00343178" w:rsidRPr="00343178" w:rsidRDefault="00343178" w:rsidP="00343178">
      <w:r w:rsidRPr="00343178">
        <w:t>&lt;html&gt;</w:t>
      </w:r>
    </w:p>
    <w:p w14:paraId="08172807" w14:textId="77777777" w:rsidR="00343178" w:rsidRPr="00343178" w:rsidRDefault="00343178" w:rsidP="00343178">
      <w:r w:rsidRPr="00343178">
        <w:t>    &lt;head&gt;</w:t>
      </w:r>
    </w:p>
    <w:p w14:paraId="7B675A99" w14:textId="77777777" w:rsidR="00343178" w:rsidRPr="00343178" w:rsidRDefault="00343178" w:rsidP="00343178">
      <w:r w:rsidRPr="00343178">
        <w:t>        &lt;title&gt;innerHTML Example&lt;/title&gt;</w:t>
      </w:r>
    </w:p>
    <w:p w14:paraId="470B996A" w14:textId="77777777" w:rsidR="00343178" w:rsidRPr="00343178" w:rsidRDefault="00343178" w:rsidP="00343178">
      <w:r w:rsidRPr="00343178">
        <w:t>    &lt;/head&gt;</w:t>
      </w:r>
    </w:p>
    <w:p w14:paraId="23095ED6" w14:textId="77777777" w:rsidR="00343178" w:rsidRPr="00343178" w:rsidRDefault="00343178" w:rsidP="00343178">
      <w:r w:rsidRPr="00343178">
        <w:t>    &lt;body&gt;</w:t>
      </w:r>
    </w:p>
    <w:p w14:paraId="3987FDBA" w14:textId="77777777" w:rsidR="00343178" w:rsidRPr="00343178" w:rsidRDefault="00343178" w:rsidP="00343178">
      <w:r w:rsidRPr="00343178">
        <w:t>        &lt;div id="container"&gt;Original Text&lt;/div&gt;</w:t>
      </w:r>
    </w:p>
    <w:p w14:paraId="311D9513" w14:textId="77777777" w:rsidR="00343178" w:rsidRPr="00343178" w:rsidRDefault="00343178" w:rsidP="00343178">
      <w:r w:rsidRPr="00343178">
        <w:t>        &lt;button onclick="updateHTML()"&gt;Change HTML&lt;/button&gt;</w:t>
      </w:r>
    </w:p>
    <w:p w14:paraId="56ECBED6" w14:textId="77777777" w:rsidR="00343178" w:rsidRPr="00343178" w:rsidRDefault="00343178" w:rsidP="00343178">
      <w:r w:rsidRPr="00343178">
        <w:t>        &lt;script&gt;</w:t>
      </w:r>
    </w:p>
    <w:p w14:paraId="5361F5C7" w14:textId="77777777" w:rsidR="00343178" w:rsidRPr="00343178" w:rsidRDefault="00343178" w:rsidP="00343178">
      <w:r w:rsidRPr="00343178">
        <w:t>         function updateHTML() {</w:t>
      </w:r>
    </w:p>
    <w:p w14:paraId="701EAB8E" w14:textId="77777777" w:rsidR="00343178" w:rsidRPr="00343178" w:rsidRDefault="00343178" w:rsidP="00343178">
      <w:r w:rsidRPr="00343178">
        <w:t>          document.getElementById("container").innerHTML = "&lt;h2&gt;&lt;i&gt;Dynamically Added HTML&lt;/i&gt;&lt;/h2&gt;";</w:t>
      </w:r>
    </w:p>
    <w:p w14:paraId="63A865BD" w14:textId="77777777" w:rsidR="00343178" w:rsidRPr="00343178" w:rsidRDefault="00343178" w:rsidP="00343178">
      <w:r w:rsidRPr="00343178">
        <w:t>         }</w:t>
      </w:r>
    </w:p>
    <w:p w14:paraId="4E53E6F1" w14:textId="77777777" w:rsidR="00343178" w:rsidRPr="00343178" w:rsidRDefault="00343178" w:rsidP="00343178">
      <w:r w:rsidRPr="00343178">
        <w:t>        &lt;/script&gt;</w:t>
      </w:r>
    </w:p>
    <w:p w14:paraId="03CF78E1" w14:textId="77777777" w:rsidR="00343178" w:rsidRPr="00343178" w:rsidRDefault="00343178" w:rsidP="00343178">
      <w:r w:rsidRPr="00343178">
        <w:t>    &lt;/body&gt;</w:t>
      </w:r>
    </w:p>
    <w:p w14:paraId="495D1499" w14:textId="77777777" w:rsidR="00343178" w:rsidRDefault="00343178" w:rsidP="00343178">
      <w:r w:rsidRPr="00343178">
        <w:t>&lt;/html&gt;</w:t>
      </w:r>
    </w:p>
    <w:p w14:paraId="1CF16BDB" w14:textId="77777777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21C851A8" w14:textId="77148CC1" w:rsidR="00343178" w:rsidRPr="00343178" w:rsidRDefault="00343178" w:rsidP="00343178">
      <w:r w:rsidRPr="00343178">
        <w:rPr>
          <w:noProof/>
        </w:rPr>
        <w:drawing>
          <wp:inline distT="0" distB="0" distL="0" distR="0" wp14:anchorId="61826020" wp14:editId="06409367">
            <wp:extent cx="5731510" cy="1186815"/>
            <wp:effectExtent l="0" t="0" r="2540" b="0"/>
            <wp:docPr id="918222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09D7" w14:textId="659B855A" w:rsidR="0098374E" w:rsidRDefault="0098374E" w:rsidP="00186586"/>
    <w:p w14:paraId="1A57B879" w14:textId="77777777" w:rsidR="0098374E" w:rsidRDefault="0098374E">
      <w:r>
        <w:br w:type="page"/>
      </w:r>
    </w:p>
    <w:p w14:paraId="66CD648D" w14:textId="61F35E49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123</w:t>
      </w:r>
    </w:p>
    <w:p w14:paraId="709773B3" w14:textId="78424147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</w:t>
      </w:r>
      <w:r w:rsidR="00B26F0D">
        <w:rPr>
          <w:b/>
          <w:bCs/>
          <w:sz w:val="28"/>
          <w:szCs w:val="28"/>
        </w:rPr>
        <w:t>hoe to update visible text using ‘innerText’ with a button.</w:t>
      </w:r>
    </w:p>
    <w:p w14:paraId="7D3E8B3E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2625DF08" w14:textId="77777777" w:rsidR="00343178" w:rsidRPr="00343178" w:rsidRDefault="00343178" w:rsidP="00343178">
      <w:r w:rsidRPr="00343178">
        <w:t>&lt;!DOCTYPE html&gt;</w:t>
      </w:r>
    </w:p>
    <w:p w14:paraId="15E9F586" w14:textId="77777777" w:rsidR="00343178" w:rsidRPr="00343178" w:rsidRDefault="00343178" w:rsidP="00343178">
      <w:r w:rsidRPr="00343178">
        <w:t>&lt;html&gt;</w:t>
      </w:r>
    </w:p>
    <w:p w14:paraId="4B7CD152" w14:textId="77777777" w:rsidR="00343178" w:rsidRPr="00343178" w:rsidRDefault="00343178" w:rsidP="00343178">
      <w:r w:rsidRPr="00343178">
        <w:t>    &lt;head&gt;</w:t>
      </w:r>
    </w:p>
    <w:p w14:paraId="0E77271C" w14:textId="77777777" w:rsidR="00343178" w:rsidRPr="00343178" w:rsidRDefault="00343178" w:rsidP="00343178">
      <w:r w:rsidRPr="00343178">
        <w:t>        &lt;style&gt;</w:t>
      </w:r>
    </w:p>
    <w:p w14:paraId="0C241B5E" w14:textId="77777777" w:rsidR="00343178" w:rsidRPr="00343178" w:rsidRDefault="00343178" w:rsidP="00343178">
      <w:r w:rsidRPr="00343178">
        <w:t>            .hidden {display: none;}</w:t>
      </w:r>
    </w:p>
    <w:p w14:paraId="603A8F7B" w14:textId="77777777" w:rsidR="00343178" w:rsidRPr="00343178" w:rsidRDefault="00343178" w:rsidP="00343178">
      <w:r w:rsidRPr="00343178">
        <w:t>        &lt;/style&gt;</w:t>
      </w:r>
    </w:p>
    <w:p w14:paraId="419F5393" w14:textId="77777777" w:rsidR="00343178" w:rsidRPr="00343178" w:rsidRDefault="00343178" w:rsidP="00343178">
      <w:r w:rsidRPr="00343178">
        <w:t>    &lt;/head&gt;</w:t>
      </w:r>
    </w:p>
    <w:p w14:paraId="18560BD7" w14:textId="77777777" w:rsidR="00343178" w:rsidRPr="00343178" w:rsidRDefault="00343178" w:rsidP="00343178">
      <w:r w:rsidRPr="00343178">
        <w:t>    &lt;body&gt;</w:t>
      </w:r>
    </w:p>
    <w:p w14:paraId="3810FDFD" w14:textId="77777777" w:rsidR="00343178" w:rsidRPr="00343178" w:rsidRDefault="00343178" w:rsidP="00343178">
      <w:r w:rsidRPr="00343178">
        <w:t>        &lt;div id="note"&gt;&lt;span class = "hidden"&gt;Hidden&lt;/span&gt;Message&lt;/div&gt;</w:t>
      </w:r>
    </w:p>
    <w:p w14:paraId="7EECA64D" w14:textId="77777777" w:rsidR="00343178" w:rsidRPr="00343178" w:rsidRDefault="00343178" w:rsidP="00343178">
      <w:r w:rsidRPr="00343178">
        <w:t>        &lt;p id="output"&gt;&lt;/p&gt;</w:t>
      </w:r>
    </w:p>
    <w:p w14:paraId="57B4DE8B" w14:textId="77777777" w:rsidR="00343178" w:rsidRPr="00343178" w:rsidRDefault="00343178" w:rsidP="00343178">
      <w:r w:rsidRPr="00343178">
        <w:t>        &lt;button onclick="showInnerText()"&gt;Get innerText&lt;/button&gt;</w:t>
      </w:r>
    </w:p>
    <w:p w14:paraId="50CA5D07" w14:textId="77777777" w:rsidR="00343178" w:rsidRPr="00343178" w:rsidRDefault="00343178" w:rsidP="00343178">
      <w:r w:rsidRPr="00343178">
        <w:t>        &lt;script&gt;</w:t>
      </w:r>
    </w:p>
    <w:p w14:paraId="7E5FA9E9" w14:textId="77777777" w:rsidR="00343178" w:rsidRPr="00343178" w:rsidRDefault="00343178" w:rsidP="00343178">
      <w:r w:rsidRPr="00343178">
        <w:t>           function showInnerText() {</w:t>
      </w:r>
    </w:p>
    <w:p w14:paraId="37063DB7" w14:textId="77777777" w:rsidR="00343178" w:rsidRPr="00343178" w:rsidRDefault="00343178" w:rsidP="00343178">
      <w:r w:rsidRPr="00343178">
        <w:t>            document.getElementById("output").textContent=document.getElementById("note").innerText;</w:t>
      </w:r>
    </w:p>
    <w:p w14:paraId="057A68E1" w14:textId="77777777" w:rsidR="00343178" w:rsidRPr="00343178" w:rsidRDefault="00343178" w:rsidP="00343178">
      <w:r w:rsidRPr="00343178">
        <w:t>           }</w:t>
      </w:r>
    </w:p>
    <w:p w14:paraId="44163995" w14:textId="77777777" w:rsidR="00343178" w:rsidRPr="00343178" w:rsidRDefault="00343178" w:rsidP="00343178">
      <w:r w:rsidRPr="00343178">
        <w:t>        &lt;/script&gt;</w:t>
      </w:r>
    </w:p>
    <w:p w14:paraId="23ABEBA9" w14:textId="77777777" w:rsidR="00343178" w:rsidRPr="00343178" w:rsidRDefault="00343178" w:rsidP="00343178">
      <w:r w:rsidRPr="00343178">
        <w:t>    &lt;/body&gt;</w:t>
      </w:r>
    </w:p>
    <w:p w14:paraId="157C86C4" w14:textId="77777777" w:rsidR="00343178" w:rsidRDefault="00343178" w:rsidP="00343178">
      <w:r w:rsidRPr="00343178">
        <w:t>&lt;/html&gt;</w:t>
      </w:r>
    </w:p>
    <w:p w14:paraId="1D523169" w14:textId="77777777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08E6E7AB" w14:textId="5776769E" w:rsidR="00343178" w:rsidRPr="00343178" w:rsidRDefault="00343178" w:rsidP="00343178">
      <w:r w:rsidRPr="00343178">
        <w:rPr>
          <w:noProof/>
        </w:rPr>
        <w:drawing>
          <wp:inline distT="0" distB="0" distL="0" distR="0" wp14:anchorId="7F3547B6" wp14:editId="6F6C22FD">
            <wp:extent cx="5731510" cy="1453515"/>
            <wp:effectExtent l="0" t="0" r="2540" b="0"/>
            <wp:docPr id="9900886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8419" w14:textId="4010571A" w:rsidR="0098374E" w:rsidRDefault="0098374E" w:rsidP="00186586"/>
    <w:p w14:paraId="4DEA55F0" w14:textId="77777777" w:rsidR="0098374E" w:rsidRDefault="0098374E">
      <w:r>
        <w:br w:type="page"/>
      </w:r>
    </w:p>
    <w:p w14:paraId="6370B50B" w14:textId="4A1DDDB1" w:rsidR="00343178" w:rsidRPr="00D5001E" w:rsidRDefault="00343178" w:rsidP="00343178">
      <w:pPr>
        <w:jc w:val="center"/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lastRenderedPageBreak/>
        <w:t>Project-</w:t>
      </w:r>
      <w:r>
        <w:rPr>
          <w:b/>
          <w:bCs/>
          <w:sz w:val="28"/>
          <w:szCs w:val="28"/>
        </w:rPr>
        <w:t>124</w:t>
      </w:r>
    </w:p>
    <w:p w14:paraId="75DE5A02" w14:textId="56DF387B" w:rsidR="00343178" w:rsidRPr="00D5001E" w:rsidRDefault="00343178" w:rsidP="00343178">
      <w:pPr>
        <w:rPr>
          <w:b/>
          <w:bCs/>
          <w:sz w:val="28"/>
          <w:szCs w:val="28"/>
        </w:rPr>
      </w:pPr>
      <w:r w:rsidRPr="00D5001E">
        <w:rPr>
          <w:b/>
          <w:bCs/>
          <w:sz w:val="28"/>
          <w:szCs w:val="28"/>
        </w:rPr>
        <w:t xml:space="preserve">Title: </w:t>
      </w:r>
      <w:r>
        <w:rPr>
          <w:b/>
          <w:bCs/>
          <w:sz w:val="28"/>
          <w:szCs w:val="28"/>
        </w:rPr>
        <w:t xml:space="preserve">Demonstrate </w:t>
      </w:r>
      <w:r w:rsidR="00B26F0D">
        <w:rPr>
          <w:b/>
          <w:bCs/>
          <w:sz w:val="28"/>
          <w:szCs w:val="28"/>
        </w:rPr>
        <w:t>how to create an element by clicking a button.</w:t>
      </w:r>
    </w:p>
    <w:p w14:paraId="6E2FF7F5" w14:textId="77777777" w:rsidR="00343178" w:rsidRPr="00D5001E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Source Code:</w:t>
      </w:r>
    </w:p>
    <w:p w14:paraId="3354A5BA" w14:textId="77777777" w:rsidR="00343178" w:rsidRPr="00343178" w:rsidRDefault="00343178" w:rsidP="00343178">
      <w:r w:rsidRPr="00343178">
        <w:t>&lt;!DOCTYPE html&gt;</w:t>
      </w:r>
    </w:p>
    <w:p w14:paraId="51668E3C" w14:textId="77777777" w:rsidR="00343178" w:rsidRPr="00343178" w:rsidRDefault="00343178" w:rsidP="00343178">
      <w:r w:rsidRPr="00343178">
        <w:t>&lt;html&gt;</w:t>
      </w:r>
    </w:p>
    <w:p w14:paraId="666B8071" w14:textId="77777777" w:rsidR="00343178" w:rsidRPr="00343178" w:rsidRDefault="00343178" w:rsidP="00343178">
      <w:r w:rsidRPr="00343178">
        <w:t>    &lt;head&gt;</w:t>
      </w:r>
    </w:p>
    <w:p w14:paraId="452B576D" w14:textId="77777777" w:rsidR="00343178" w:rsidRPr="00343178" w:rsidRDefault="00343178" w:rsidP="00343178">
      <w:r w:rsidRPr="00343178">
        <w:t>        &lt;title&gt;Create Element on Click&lt;/title&gt;</w:t>
      </w:r>
    </w:p>
    <w:p w14:paraId="2AC5CB6A" w14:textId="77777777" w:rsidR="00343178" w:rsidRPr="00343178" w:rsidRDefault="00343178" w:rsidP="00343178">
      <w:r w:rsidRPr="00343178">
        <w:t>    &lt;/head&gt;</w:t>
      </w:r>
    </w:p>
    <w:p w14:paraId="01195AAF" w14:textId="77777777" w:rsidR="00343178" w:rsidRPr="00343178" w:rsidRDefault="00343178" w:rsidP="00343178">
      <w:r w:rsidRPr="00343178">
        <w:t>    &lt;body&gt;</w:t>
      </w:r>
    </w:p>
    <w:p w14:paraId="44B88F64" w14:textId="77777777" w:rsidR="00343178" w:rsidRPr="00343178" w:rsidRDefault="00343178" w:rsidP="00343178">
      <w:r w:rsidRPr="00343178">
        <w:t>        &lt;button onclick="createPara()"&gt;Add Paragraph&lt;/button&gt;</w:t>
      </w:r>
    </w:p>
    <w:p w14:paraId="7761C26C" w14:textId="77777777" w:rsidR="00343178" w:rsidRPr="00343178" w:rsidRDefault="00343178" w:rsidP="00343178">
      <w:r w:rsidRPr="00343178">
        <w:t>        &lt;div id="output"&gt;&lt;/div&gt;</w:t>
      </w:r>
    </w:p>
    <w:p w14:paraId="7C6C9F65" w14:textId="77777777" w:rsidR="00343178" w:rsidRPr="00343178" w:rsidRDefault="00343178" w:rsidP="00343178">
      <w:r w:rsidRPr="00343178">
        <w:t>        &lt;script&gt;</w:t>
      </w:r>
    </w:p>
    <w:p w14:paraId="6E2BD0C3" w14:textId="77777777" w:rsidR="00343178" w:rsidRPr="00343178" w:rsidRDefault="00343178" w:rsidP="00343178">
      <w:r w:rsidRPr="00343178">
        <w:t>            function createPara() {</w:t>
      </w:r>
    </w:p>
    <w:p w14:paraId="21F4B869" w14:textId="77777777" w:rsidR="00343178" w:rsidRPr="00343178" w:rsidRDefault="00343178" w:rsidP="00343178">
      <w:r w:rsidRPr="00343178">
        <w:t>                let para = document.createElement("p");</w:t>
      </w:r>
    </w:p>
    <w:p w14:paraId="44535974" w14:textId="77777777" w:rsidR="00343178" w:rsidRPr="00343178" w:rsidRDefault="00343178" w:rsidP="00343178">
      <w:r w:rsidRPr="00343178">
        <w:t>                para.textContent = "This paragraph was added by clicking the button.";</w:t>
      </w:r>
    </w:p>
    <w:p w14:paraId="4C9B91A7" w14:textId="77777777" w:rsidR="00343178" w:rsidRPr="00343178" w:rsidRDefault="00343178" w:rsidP="00343178">
      <w:r w:rsidRPr="00343178">
        <w:t>                document.getElementById("output").appendchild(para);</w:t>
      </w:r>
    </w:p>
    <w:p w14:paraId="072F9DB2" w14:textId="77777777" w:rsidR="00343178" w:rsidRPr="00343178" w:rsidRDefault="00343178" w:rsidP="00343178">
      <w:r w:rsidRPr="00343178">
        <w:t>            }</w:t>
      </w:r>
    </w:p>
    <w:p w14:paraId="48C169F7" w14:textId="77777777" w:rsidR="00343178" w:rsidRPr="00343178" w:rsidRDefault="00343178" w:rsidP="00343178">
      <w:r w:rsidRPr="00343178">
        <w:t>        &lt;/script&gt;</w:t>
      </w:r>
    </w:p>
    <w:p w14:paraId="3F0AFA54" w14:textId="77777777" w:rsidR="00343178" w:rsidRPr="00343178" w:rsidRDefault="00343178" w:rsidP="00343178">
      <w:r w:rsidRPr="00343178">
        <w:t>    &lt;/body&gt;</w:t>
      </w:r>
    </w:p>
    <w:p w14:paraId="23323AF0" w14:textId="77777777" w:rsidR="00343178" w:rsidRDefault="00343178" w:rsidP="00343178">
      <w:r w:rsidRPr="00343178">
        <w:t>&lt;/html&gt;</w:t>
      </w:r>
    </w:p>
    <w:p w14:paraId="2953D8FA" w14:textId="77777777" w:rsidR="00343178" w:rsidRPr="00030DC7" w:rsidRDefault="00343178" w:rsidP="00343178">
      <w:pPr>
        <w:rPr>
          <w:b/>
          <w:bCs/>
          <w:sz w:val="28"/>
          <w:szCs w:val="28"/>
          <w:u w:val="single"/>
        </w:rPr>
      </w:pPr>
      <w:r w:rsidRPr="00D5001E">
        <w:rPr>
          <w:b/>
          <w:bCs/>
          <w:sz w:val="28"/>
          <w:szCs w:val="28"/>
          <w:u w:val="single"/>
        </w:rPr>
        <w:t>Output:</w:t>
      </w:r>
    </w:p>
    <w:p w14:paraId="745CDB3E" w14:textId="46B1FC8A" w:rsidR="00343178" w:rsidRPr="00343178" w:rsidRDefault="00343178" w:rsidP="00343178">
      <w:r w:rsidRPr="00343178">
        <w:rPr>
          <w:noProof/>
        </w:rPr>
        <w:drawing>
          <wp:inline distT="0" distB="0" distL="0" distR="0" wp14:anchorId="5C2D3486" wp14:editId="1FF14714">
            <wp:extent cx="5731510" cy="1433195"/>
            <wp:effectExtent l="0" t="0" r="2540" b="0"/>
            <wp:docPr id="15472655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B7BB" w14:textId="092ADB45" w:rsidR="0098374E" w:rsidRDefault="0098374E" w:rsidP="00186586"/>
    <w:p w14:paraId="5FF0140F" w14:textId="06C8DAFD" w:rsidR="0098374E" w:rsidRDefault="0098374E" w:rsidP="00343178">
      <w:r>
        <w:br w:type="page"/>
      </w:r>
    </w:p>
    <w:p w14:paraId="624AA06A" w14:textId="53F7CE80" w:rsidR="0098374E" w:rsidRDefault="0098374E" w:rsidP="00186586"/>
    <w:p w14:paraId="64B9DD4A" w14:textId="77777777" w:rsidR="0098374E" w:rsidRDefault="0098374E">
      <w:r>
        <w:br w:type="page"/>
      </w:r>
    </w:p>
    <w:p w14:paraId="2E2B736C" w14:textId="2B0B2876" w:rsidR="0098374E" w:rsidRDefault="0098374E" w:rsidP="00186586"/>
    <w:p w14:paraId="661C0D8F" w14:textId="77777777" w:rsidR="0098374E" w:rsidRDefault="0098374E">
      <w:r>
        <w:br w:type="page"/>
      </w:r>
    </w:p>
    <w:p w14:paraId="32F98FB7" w14:textId="7870CE9E" w:rsidR="0098374E" w:rsidRDefault="0098374E" w:rsidP="00186586"/>
    <w:p w14:paraId="1AB36FF9" w14:textId="77777777" w:rsidR="0098374E" w:rsidRDefault="0098374E">
      <w:r>
        <w:br w:type="page"/>
      </w:r>
    </w:p>
    <w:p w14:paraId="22B0EC95" w14:textId="77777777" w:rsidR="00186586" w:rsidRDefault="00186586" w:rsidP="00186586"/>
    <w:p w14:paraId="035D513D" w14:textId="7470EAC7" w:rsidR="00186586" w:rsidRDefault="00186586"/>
    <w:sectPr w:rsidR="00186586" w:rsidSect="00B345C7">
      <w:headerReference w:type="default" r:id="rId133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1331A" w14:textId="77777777" w:rsidR="008F5AF0" w:rsidRDefault="008F5AF0" w:rsidP="00C87731">
      <w:pPr>
        <w:spacing w:after="0" w:line="240" w:lineRule="auto"/>
      </w:pPr>
      <w:r>
        <w:separator/>
      </w:r>
    </w:p>
  </w:endnote>
  <w:endnote w:type="continuationSeparator" w:id="0">
    <w:p w14:paraId="255DC135" w14:textId="77777777" w:rsidR="008F5AF0" w:rsidRDefault="008F5AF0" w:rsidP="00C87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51C03" w14:textId="77777777" w:rsidR="008F5AF0" w:rsidRDefault="008F5AF0" w:rsidP="00C87731">
      <w:pPr>
        <w:spacing w:after="0" w:line="240" w:lineRule="auto"/>
      </w:pPr>
      <w:r>
        <w:separator/>
      </w:r>
    </w:p>
  </w:footnote>
  <w:footnote w:type="continuationSeparator" w:id="0">
    <w:p w14:paraId="5DA041F4" w14:textId="77777777" w:rsidR="008F5AF0" w:rsidRDefault="008F5AF0" w:rsidP="00C87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5E1146" w14:textId="1AA543DF" w:rsidR="004636DA" w:rsidRDefault="004636D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6D5"/>
    <w:rsid w:val="000031C1"/>
    <w:rsid w:val="00005DD9"/>
    <w:rsid w:val="00010388"/>
    <w:rsid w:val="0002414A"/>
    <w:rsid w:val="00030829"/>
    <w:rsid w:val="00030DC7"/>
    <w:rsid w:val="0004339F"/>
    <w:rsid w:val="00054CF7"/>
    <w:rsid w:val="00076E87"/>
    <w:rsid w:val="00082F5D"/>
    <w:rsid w:val="000A14C3"/>
    <w:rsid w:val="000B5F81"/>
    <w:rsid w:val="000D164F"/>
    <w:rsid w:val="000E555C"/>
    <w:rsid w:val="000F7D8A"/>
    <w:rsid w:val="00102144"/>
    <w:rsid w:val="00131459"/>
    <w:rsid w:val="00150431"/>
    <w:rsid w:val="001641F2"/>
    <w:rsid w:val="00172BA9"/>
    <w:rsid w:val="00186586"/>
    <w:rsid w:val="00196AB8"/>
    <w:rsid w:val="001A5429"/>
    <w:rsid w:val="001B3440"/>
    <w:rsid w:val="001D6FA2"/>
    <w:rsid w:val="001F32F8"/>
    <w:rsid w:val="002047DA"/>
    <w:rsid w:val="00207E80"/>
    <w:rsid w:val="002261C7"/>
    <w:rsid w:val="002320FD"/>
    <w:rsid w:val="00232A94"/>
    <w:rsid w:val="0023618B"/>
    <w:rsid w:val="002436EC"/>
    <w:rsid w:val="002536D5"/>
    <w:rsid w:val="00272E4C"/>
    <w:rsid w:val="00285463"/>
    <w:rsid w:val="002A3641"/>
    <w:rsid w:val="002B2E69"/>
    <w:rsid w:val="002B36DC"/>
    <w:rsid w:val="002C0965"/>
    <w:rsid w:val="002C239F"/>
    <w:rsid w:val="002C6698"/>
    <w:rsid w:val="002D7D13"/>
    <w:rsid w:val="002E08D8"/>
    <w:rsid w:val="002F1484"/>
    <w:rsid w:val="003061F3"/>
    <w:rsid w:val="0031218C"/>
    <w:rsid w:val="00323AFA"/>
    <w:rsid w:val="00343178"/>
    <w:rsid w:val="00360493"/>
    <w:rsid w:val="003635DC"/>
    <w:rsid w:val="003658A5"/>
    <w:rsid w:val="00373769"/>
    <w:rsid w:val="00382950"/>
    <w:rsid w:val="003907B4"/>
    <w:rsid w:val="0039296E"/>
    <w:rsid w:val="003930A1"/>
    <w:rsid w:val="003A0493"/>
    <w:rsid w:val="003C4D12"/>
    <w:rsid w:val="003C7AC0"/>
    <w:rsid w:val="003D31A4"/>
    <w:rsid w:val="003D6D7B"/>
    <w:rsid w:val="003E1B2F"/>
    <w:rsid w:val="003F0614"/>
    <w:rsid w:val="003F189B"/>
    <w:rsid w:val="004212F3"/>
    <w:rsid w:val="00421B2E"/>
    <w:rsid w:val="00455A52"/>
    <w:rsid w:val="004636DA"/>
    <w:rsid w:val="00475200"/>
    <w:rsid w:val="00484296"/>
    <w:rsid w:val="0048482B"/>
    <w:rsid w:val="00486847"/>
    <w:rsid w:val="00492411"/>
    <w:rsid w:val="004A2BD9"/>
    <w:rsid w:val="004A3956"/>
    <w:rsid w:val="004B1CD7"/>
    <w:rsid w:val="004B6B4E"/>
    <w:rsid w:val="004B6DC6"/>
    <w:rsid w:val="004B761A"/>
    <w:rsid w:val="004C4FEB"/>
    <w:rsid w:val="004D4125"/>
    <w:rsid w:val="004E30AB"/>
    <w:rsid w:val="00510D9F"/>
    <w:rsid w:val="005618E7"/>
    <w:rsid w:val="00573AE2"/>
    <w:rsid w:val="00586193"/>
    <w:rsid w:val="005916A0"/>
    <w:rsid w:val="005A1DE1"/>
    <w:rsid w:val="005B2A82"/>
    <w:rsid w:val="005C3CE7"/>
    <w:rsid w:val="005C6A70"/>
    <w:rsid w:val="005D34C5"/>
    <w:rsid w:val="005D3E7E"/>
    <w:rsid w:val="006041F0"/>
    <w:rsid w:val="006113C6"/>
    <w:rsid w:val="0061276E"/>
    <w:rsid w:val="00615FD4"/>
    <w:rsid w:val="00625687"/>
    <w:rsid w:val="00626A11"/>
    <w:rsid w:val="006355AA"/>
    <w:rsid w:val="0064259A"/>
    <w:rsid w:val="00646E85"/>
    <w:rsid w:val="0065046B"/>
    <w:rsid w:val="00654BEB"/>
    <w:rsid w:val="006723E9"/>
    <w:rsid w:val="0068018E"/>
    <w:rsid w:val="00681F27"/>
    <w:rsid w:val="00690C16"/>
    <w:rsid w:val="00696B23"/>
    <w:rsid w:val="00696C61"/>
    <w:rsid w:val="00697F7A"/>
    <w:rsid w:val="006C3FF6"/>
    <w:rsid w:val="006E4D0A"/>
    <w:rsid w:val="006F3177"/>
    <w:rsid w:val="0070090E"/>
    <w:rsid w:val="0070576C"/>
    <w:rsid w:val="00711CC0"/>
    <w:rsid w:val="0071478D"/>
    <w:rsid w:val="0071665B"/>
    <w:rsid w:val="007317D8"/>
    <w:rsid w:val="00740E73"/>
    <w:rsid w:val="00750BED"/>
    <w:rsid w:val="007559F9"/>
    <w:rsid w:val="00767752"/>
    <w:rsid w:val="00775672"/>
    <w:rsid w:val="0078029F"/>
    <w:rsid w:val="0078362C"/>
    <w:rsid w:val="007B434E"/>
    <w:rsid w:val="007B4F46"/>
    <w:rsid w:val="007C7672"/>
    <w:rsid w:val="007D401D"/>
    <w:rsid w:val="007E61E5"/>
    <w:rsid w:val="007F7864"/>
    <w:rsid w:val="00801639"/>
    <w:rsid w:val="00801F31"/>
    <w:rsid w:val="00843598"/>
    <w:rsid w:val="00851A3D"/>
    <w:rsid w:val="00862C5F"/>
    <w:rsid w:val="00873A6D"/>
    <w:rsid w:val="008753A4"/>
    <w:rsid w:val="00885B24"/>
    <w:rsid w:val="00890268"/>
    <w:rsid w:val="008A6442"/>
    <w:rsid w:val="008B50ED"/>
    <w:rsid w:val="008C6699"/>
    <w:rsid w:val="008C7A63"/>
    <w:rsid w:val="008D64D3"/>
    <w:rsid w:val="008F1447"/>
    <w:rsid w:val="008F5AF0"/>
    <w:rsid w:val="008F5F4D"/>
    <w:rsid w:val="00901E10"/>
    <w:rsid w:val="009169D2"/>
    <w:rsid w:val="00922C4B"/>
    <w:rsid w:val="00922F95"/>
    <w:rsid w:val="00930335"/>
    <w:rsid w:val="009650DF"/>
    <w:rsid w:val="009748BD"/>
    <w:rsid w:val="0098374E"/>
    <w:rsid w:val="00995527"/>
    <w:rsid w:val="009970E8"/>
    <w:rsid w:val="009A1575"/>
    <w:rsid w:val="009C1931"/>
    <w:rsid w:val="009C253D"/>
    <w:rsid w:val="009C52A1"/>
    <w:rsid w:val="00A0140B"/>
    <w:rsid w:val="00A06C46"/>
    <w:rsid w:val="00A205FB"/>
    <w:rsid w:val="00A23099"/>
    <w:rsid w:val="00A24000"/>
    <w:rsid w:val="00A37082"/>
    <w:rsid w:val="00A40273"/>
    <w:rsid w:val="00A40B61"/>
    <w:rsid w:val="00A525BF"/>
    <w:rsid w:val="00A62FD0"/>
    <w:rsid w:val="00A65A93"/>
    <w:rsid w:val="00A9699D"/>
    <w:rsid w:val="00AA76A5"/>
    <w:rsid w:val="00AA76E3"/>
    <w:rsid w:val="00AB4105"/>
    <w:rsid w:val="00AB4106"/>
    <w:rsid w:val="00AB41C6"/>
    <w:rsid w:val="00AB463D"/>
    <w:rsid w:val="00AD1BDF"/>
    <w:rsid w:val="00AD26F9"/>
    <w:rsid w:val="00AF0582"/>
    <w:rsid w:val="00AF7A59"/>
    <w:rsid w:val="00B014ED"/>
    <w:rsid w:val="00B030F0"/>
    <w:rsid w:val="00B0562A"/>
    <w:rsid w:val="00B26F0D"/>
    <w:rsid w:val="00B30B83"/>
    <w:rsid w:val="00B330FF"/>
    <w:rsid w:val="00B345C7"/>
    <w:rsid w:val="00B47F97"/>
    <w:rsid w:val="00B51B4E"/>
    <w:rsid w:val="00B76AEB"/>
    <w:rsid w:val="00BB236F"/>
    <w:rsid w:val="00BC3E59"/>
    <w:rsid w:val="00BD2717"/>
    <w:rsid w:val="00BE5C58"/>
    <w:rsid w:val="00C11C6D"/>
    <w:rsid w:val="00C1656B"/>
    <w:rsid w:val="00C21BED"/>
    <w:rsid w:val="00C230F3"/>
    <w:rsid w:val="00C272A5"/>
    <w:rsid w:val="00C306C1"/>
    <w:rsid w:val="00C42D5C"/>
    <w:rsid w:val="00C42F72"/>
    <w:rsid w:val="00C53E63"/>
    <w:rsid w:val="00C66792"/>
    <w:rsid w:val="00C66935"/>
    <w:rsid w:val="00C80EF6"/>
    <w:rsid w:val="00C8314D"/>
    <w:rsid w:val="00C87731"/>
    <w:rsid w:val="00CB425A"/>
    <w:rsid w:val="00CB43B8"/>
    <w:rsid w:val="00CB6271"/>
    <w:rsid w:val="00CC1AE7"/>
    <w:rsid w:val="00CD414F"/>
    <w:rsid w:val="00CD64D8"/>
    <w:rsid w:val="00CD6B5F"/>
    <w:rsid w:val="00CF1736"/>
    <w:rsid w:val="00D20868"/>
    <w:rsid w:val="00D31E05"/>
    <w:rsid w:val="00D32E92"/>
    <w:rsid w:val="00D34A51"/>
    <w:rsid w:val="00D5001E"/>
    <w:rsid w:val="00D70686"/>
    <w:rsid w:val="00D76949"/>
    <w:rsid w:val="00D879E1"/>
    <w:rsid w:val="00D953D0"/>
    <w:rsid w:val="00DA03D4"/>
    <w:rsid w:val="00DE1077"/>
    <w:rsid w:val="00DF0CD3"/>
    <w:rsid w:val="00DF68B9"/>
    <w:rsid w:val="00E04305"/>
    <w:rsid w:val="00E12774"/>
    <w:rsid w:val="00E14EB7"/>
    <w:rsid w:val="00E1711D"/>
    <w:rsid w:val="00E267F1"/>
    <w:rsid w:val="00E45EDB"/>
    <w:rsid w:val="00E471E9"/>
    <w:rsid w:val="00E66121"/>
    <w:rsid w:val="00E76209"/>
    <w:rsid w:val="00E8023B"/>
    <w:rsid w:val="00E9067A"/>
    <w:rsid w:val="00EA68CB"/>
    <w:rsid w:val="00EC4D4E"/>
    <w:rsid w:val="00ED0D38"/>
    <w:rsid w:val="00EE4F61"/>
    <w:rsid w:val="00F075A8"/>
    <w:rsid w:val="00F10A81"/>
    <w:rsid w:val="00F1343B"/>
    <w:rsid w:val="00F20454"/>
    <w:rsid w:val="00F2137D"/>
    <w:rsid w:val="00F237C9"/>
    <w:rsid w:val="00F26F12"/>
    <w:rsid w:val="00F41EEE"/>
    <w:rsid w:val="00F42F97"/>
    <w:rsid w:val="00F45486"/>
    <w:rsid w:val="00F52BE4"/>
    <w:rsid w:val="00F67E22"/>
    <w:rsid w:val="00F72BC6"/>
    <w:rsid w:val="00F767DC"/>
    <w:rsid w:val="00F77E0D"/>
    <w:rsid w:val="00F818A8"/>
    <w:rsid w:val="00F85D83"/>
    <w:rsid w:val="00F875F0"/>
    <w:rsid w:val="00FC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107FE"/>
  <w15:chartTrackingRefBased/>
  <w15:docId w15:val="{63D3861A-DE0D-4E7E-B883-75474C56B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6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36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36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36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6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36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36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36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36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6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36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36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36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6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36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36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36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36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36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36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6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36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36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36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36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36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36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36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36D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87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7731"/>
  </w:style>
  <w:style w:type="paragraph" w:styleId="Footer">
    <w:name w:val="footer"/>
    <w:basedOn w:val="Normal"/>
    <w:link w:val="FooterChar"/>
    <w:uiPriority w:val="99"/>
    <w:unhideWhenUsed/>
    <w:rsid w:val="00C87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7731"/>
  </w:style>
  <w:style w:type="paragraph" w:styleId="NormalWeb">
    <w:name w:val="Normal (Web)"/>
    <w:basedOn w:val="Normal"/>
    <w:uiPriority w:val="99"/>
    <w:semiHidden/>
    <w:unhideWhenUsed/>
    <w:rsid w:val="005B2A8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4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2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6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0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2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4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1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0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1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7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8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3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8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9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1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5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2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3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4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7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8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8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0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5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8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2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7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9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1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5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6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8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8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7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9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0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0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2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7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8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3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8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3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9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6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8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7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9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6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0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73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8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4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7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8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7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4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4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4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0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7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0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4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1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9CC1D-C1EF-4EC4-90EA-1E404A97A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150</Pages>
  <Words>9042</Words>
  <Characters>51546</Characters>
  <Application>Microsoft Office Word</Application>
  <DocSecurity>0</DocSecurity>
  <Lines>429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yagnapriyakanithi k</dc:creator>
  <cp:keywords/>
  <dc:description/>
  <cp:lastModifiedBy>ADCSKLM 2352320018</cp:lastModifiedBy>
  <cp:revision>70</cp:revision>
  <dcterms:created xsi:type="dcterms:W3CDTF">2025-05-20T22:53:00Z</dcterms:created>
  <dcterms:modified xsi:type="dcterms:W3CDTF">2025-07-04T18:14:00Z</dcterms:modified>
</cp:coreProperties>
</file>